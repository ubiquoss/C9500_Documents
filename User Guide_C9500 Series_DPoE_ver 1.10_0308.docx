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70E8D19E" w:rsidR="005275C8" w:rsidRDefault="00431AF8"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.0</w:t>
      </w:r>
      <w:r w:rsidR="00677940">
        <w:rPr>
          <w:b/>
          <w:sz w:val="48"/>
        </w:rPr>
        <w:t>4</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130700"/>
      <w:r w:rsidRPr="00677940">
        <w:rPr>
          <w:rFonts w:ascii="Calibri" w:hAnsi="Calibri"/>
        </w:rPr>
        <w:lastRenderedPageBreak/>
        <w:t>Preface</w:t>
      </w:r>
      <w:bookmarkEnd w:id="3"/>
      <w:bookmarkEnd w:id="4"/>
      <w:bookmarkEnd w:id="5"/>
    </w:p>
    <w:p w14:paraId="0EEF9891" w14:textId="296D0BCE" w:rsidR="00045FC6" w:rsidRPr="00677940"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677940">
        <w:rPr>
          <w:rFonts w:ascii="Calibri" w:hAnsi="Calibri" w:cs="Arial"/>
          <w:kern w:val="0"/>
        </w:rPr>
        <w:t>:</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130701"/>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76AB0C8" w:rsidR="0018546F" w:rsidRPr="00677940" w:rsidRDefault="0018546F" w:rsidP="00677940">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130702"/>
      <w:r w:rsidRPr="00677940">
        <w:rPr>
          <w:rFonts w:ascii="Calibri" w:hAnsi="Calibri"/>
        </w:rPr>
        <w:t>Conventions</w:t>
      </w:r>
      <w:bookmarkEnd w:id="10"/>
      <w:bookmarkEnd w:id="11"/>
      <w:bookmarkEnd w:id="12"/>
      <w:bookmarkEnd w:id="13"/>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130703"/>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lastRenderedPageBreak/>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130704"/>
      <w:r w:rsidRPr="00677940">
        <w:rPr>
          <w:rFonts w:ascii="Calibri" w:hAnsi="Calibri"/>
        </w:rPr>
        <w:t>Related Documents</w:t>
      </w:r>
      <w:bookmarkEnd w:id="18"/>
      <w:bookmarkEnd w:id="19"/>
      <w:bookmarkEnd w:id="20"/>
      <w:bookmarkEnd w:id="21"/>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677940"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130705"/>
      <w:r w:rsidRPr="00677940">
        <w:rPr>
          <w:rFonts w:ascii="Calibri" w:hAnsi="Calibri"/>
        </w:rPr>
        <w:lastRenderedPageBreak/>
        <w:t>Table of Contents</w:t>
      </w:r>
      <w:bookmarkEnd w:id="22"/>
    </w:p>
    <w:p w14:paraId="304C7363" w14:textId="77777777" w:rsidR="002B424F" w:rsidRPr="00677940" w:rsidRDefault="005832B8">
      <w:pPr>
        <w:pStyle w:val="20"/>
        <w:rPr>
          <w:rFonts w:ascii="Calibri" w:eastAsiaTheme="minorEastAsia" w:hAnsi="Calibri" w:cstheme="minorBidi"/>
          <w:noProof/>
          <w:snapToGrid/>
          <w:kern w:val="0"/>
          <w:sz w:val="22"/>
          <w:szCs w:val="22"/>
        </w:rPr>
      </w:pPr>
      <w:r w:rsidRPr="00677940">
        <w:rPr>
          <w:rFonts w:ascii="Calibri" w:hAnsi="Calibri"/>
        </w:rPr>
        <w:fldChar w:fldCharType="begin"/>
      </w:r>
      <w:r w:rsidR="00CB2F07" w:rsidRPr="00677940">
        <w:rPr>
          <w:rFonts w:ascii="Calibri" w:hAnsi="Calibri"/>
        </w:rPr>
        <w:instrText xml:space="preserve"> TOC \o "1-3" \f \h \z </w:instrText>
      </w:r>
      <w:r w:rsidRPr="00677940">
        <w:rPr>
          <w:rFonts w:ascii="Calibri" w:hAnsi="Calibri"/>
        </w:rPr>
        <w:fldChar w:fldCharType="separate"/>
      </w:r>
      <w:hyperlink w:anchor="_Toc445130700" w:history="1">
        <w:r w:rsidR="002B424F" w:rsidRPr="00677940">
          <w:rPr>
            <w:rStyle w:val="afffff2"/>
            <w:rFonts w:ascii="Calibri" w:hAnsi="Calibri"/>
            <w:noProof/>
          </w:rPr>
          <w:t>Preface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_Toc445130700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w:t>
        </w:r>
        <w:r w:rsidR="002B424F" w:rsidRPr="00677940">
          <w:rPr>
            <w:rFonts w:ascii="Calibri" w:hAnsi="Calibri"/>
            <w:noProof/>
            <w:webHidden/>
          </w:rPr>
          <w:fldChar w:fldCharType="end"/>
        </w:r>
      </w:hyperlink>
    </w:p>
    <w:p w14:paraId="7FF35A7A" w14:textId="77777777" w:rsidR="002B424F" w:rsidRPr="00677940" w:rsidRDefault="002D70ED" w:rsidP="00FF5482">
      <w:pPr>
        <w:pStyle w:val="30"/>
        <w:rPr>
          <w:rFonts w:eastAsiaTheme="minorEastAsia" w:cstheme="minorBidi"/>
          <w:snapToGrid/>
          <w:kern w:val="0"/>
          <w:sz w:val="22"/>
          <w:szCs w:val="22"/>
        </w:rPr>
      </w:pPr>
      <w:hyperlink w:anchor="_Toc445130701" w:history="1">
        <w:r w:rsidR="002B424F" w:rsidRPr="00677940">
          <w:rPr>
            <w:rStyle w:val="afffff2"/>
            <w:rFonts w:ascii="Calibri" w:hAnsi="Calibri"/>
          </w:rPr>
          <w:t>Audience</w:t>
        </w:r>
        <w:r w:rsidR="002B424F" w:rsidRPr="00677940">
          <w:rPr>
            <w:webHidden/>
          </w:rPr>
          <w:tab/>
        </w:r>
        <w:r w:rsidR="002B424F" w:rsidRPr="00677940">
          <w:rPr>
            <w:webHidden/>
          </w:rPr>
          <w:fldChar w:fldCharType="begin"/>
        </w:r>
        <w:r w:rsidR="002B424F" w:rsidRPr="00677940">
          <w:rPr>
            <w:webHidden/>
          </w:rPr>
          <w:instrText xml:space="preserve"> PAGEREF _Toc445130701 \h </w:instrText>
        </w:r>
        <w:r w:rsidR="002B424F" w:rsidRPr="00677940">
          <w:rPr>
            <w:webHidden/>
          </w:rPr>
        </w:r>
        <w:r w:rsidR="002B424F" w:rsidRPr="00677940">
          <w:rPr>
            <w:webHidden/>
          </w:rPr>
          <w:fldChar w:fldCharType="separate"/>
        </w:r>
        <w:r w:rsidR="002B424F" w:rsidRPr="00677940">
          <w:rPr>
            <w:webHidden/>
          </w:rPr>
          <w:t>1</w:t>
        </w:r>
        <w:r w:rsidR="002B424F" w:rsidRPr="00677940">
          <w:rPr>
            <w:webHidden/>
          </w:rPr>
          <w:fldChar w:fldCharType="end"/>
        </w:r>
      </w:hyperlink>
    </w:p>
    <w:p w14:paraId="35E2FF65" w14:textId="77777777" w:rsidR="002B424F" w:rsidRPr="00677940" w:rsidRDefault="002D70ED" w:rsidP="00FF5482">
      <w:pPr>
        <w:pStyle w:val="30"/>
        <w:rPr>
          <w:rFonts w:eastAsiaTheme="minorEastAsia" w:cstheme="minorBidi"/>
          <w:snapToGrid/>
          <w:kern w:val="0"/>
          <w:sz w:val="22"/>
          <w:szCs w:val="22"/>
        </w:rPr>
      </w:pPr>
      <w:hyperlink w:anchor="_Toc445130702" w:history="1">
        <w:r w:rsidR="002B424F" w:rsidRPr="00677940">
          <w:rPr>
            <w:rStyle w:val="afffff2"/>
            <w:rFonts w:ascii="Calibri" w:hAnsi="Calibri"/>
          </w:rPr>
          <w:t>Conventions</w:t>
        </w:r>
        <w:r w:rsidR="002B424F" w:rsidRPr="00677940">
          <w:rPr>
            <w:webHidden/>
          </w:rPr>
          <w:tab/>
        </w:r>
        <w:r w:rsidR="002B424F" w:rsidRPr="00677940">
          <w:rPr>
            <w:webHidden/>
          </w:rPr>
          <w:fldChar w:fldCharType="begin"/>
        </w:r>
        <w:r w:rsidR="002B424F" w:rsidRPr="00677940">
          <w:rPr>
            <w:webHidden/>
          </w:rPr>
          <w:instrText xml:space="preserve"> PAGEREF _Toc445130702 \h </w:instrText>
        </w:r>
        <w:r w:rsidR="002B424F" w:rsidRPr="00677940">
          <w:rPr>
            <w:webHidden/>
          </w:rPr>
        </w:r>
        <w:r w:rsidR="002B424F" w:rsidRPr="00677940">
          <w:rPr>
            <w:webHidden/>
          </w:rPr>
          <w:fldChar w:fldCharType="separate"/>
        </w:r>
        <w:r w:rsidR="002B424F" w:rsidRPr="00677940">
          <w:rPr>
            <w:webHidden/>
          </w:rPr>
          <w:t>1</w:t>
        </w:r>
        <w:r w:rsidR="002B424F" w:rsidRPr="00677940">
          <w:rPr>
            <w:webHidden/>
          </w:rPr>
          <w:fldChar w:fldCharType="end"/>
        </w:r>
      </w:hyperlink>
    </w:p>
    <w:p w14:paraId="606C8FF2" w14:textId="77777777" w:rsidR="002B424F" w:rsidRPr="00677940" w:rsidRDefault="002D70ED" w:rsidP="00FF5482">
      <w:pPr>
        <w:pStyle w:val="30"/>
        <w:rPr>
          <w:rFonts w:eastAsiaTheme="minorEastAsia" w:cstheme="minorBidi"/>
          <w:snapToGrid/>
          <w:kern w:val="0"/>
          <w:sz w:val="22"/>
          <w:szCs w:val="22"/>
        </w:rPr>
      </w:pPr>
      <w:hyperlink w:anchor="_Toc445130703" w:history="1">
        <w:r w:rsidR="002B424F" w:rsidRPr="00677940">
          <w:rPr>
            <w:rStyle w:val="afffff2"/>
            <w:rFonts w:ascii="Calibri" w:hAnsi="Calibri"/>
          </w:rPr>
          <w:t>Icons</w:t>
        </w:r>
        <w:r w:rsidR="002B424F" w:rsidRPr="00677940">
          <w:rPr>
            <w:webHidden/>
          </w:rPr>
          <w:tab/>
        </w:r>
        <w:r w:rsidR="002B424F" w:rsidRPr="00677940">
          <w:rPr>
            <w:webHidden/>
          </w:rPr>
          <w:fldChar w:fldCharType="begin"/>
        </w:r>
        <w:r w:rsidR="002B424F" w:rsidRPr="00677940">
          <w:rPr>
            <w:webHidden/>
          </w:rPr>
          <w:instrText xml:space="preserve"> PAGEREF _Toc445130703 \h </w:instrText>
        </w:r>
        <w:r w:rsidR="002B424F" w:rsidRPr="00677940">
          <w:rPr>
            <w:webHidden/>
          </w:rPr>
        </w:r>
        <w:r w:rsidR="002B424F" w:rsidRPr="00677940">
          <w:rPr>
            <w:webHidden/>
          </w:rPr>
          <w:fldChar w:fldCharType="separate"/>
        </w:r>
        <w:r w:rsidR="002B424F" w:rsidRPr="00677940">
          <w:rPr>
            <w:webHidden/>
          </w:rPr>
          <w:t>2</w:t>
        </w:r>
        <w:r w:rsidR="002B424F" w:rsidRPr="00677940">
          <w:rPr>
            <w:webHidden/>
          </w:rPr>
          <w:fldChar w:fldCharType="end"/>
        </w:r>
      </w:hyperlink>
    </w:p>
    <w:p w14:paraId="3FDB10FA" w14:textId="77777777" w:rsidR="002B424F" w:rsidRPr="00677940" w:rsidRDefault="002D70ED" w:rsidP="00FF5482">
      <w:pPr>
        <w:pStyle w:val="30"/>
        <w:rPr>
          <w:rFonts w:eastAsiaTheme="minorEastAsia" w:cstheme="minorBidi"/>
          <w:snapToGrid/>
          <w:kern w:val="0"/>
          <w:sz w:val="22"/>
          <w:szCs w:val="22"/>
        </w:rPr>
      </w:pPr>
      <w:hyperlink w:anchor="_Toc445130704" w:history="1">
        <w:r w:rsidR="002B424F" w:rsidRPr="00677940">
          <w:rPr>
            <w:rStyle w:val="afffff2"/>
            <w:rFonts w:ascii="Calibri" w:hAnsi="Calibri"/>
          </w:rPr>
          <w:t>Related Documents</w:t>
        </w:r>
        <w:r w:rsidR="002B424F" w:rsidRPr="00677940">
          <w:rPr>
            <w:webHidden/>
          </w:rPr>
          <w:tab/>
        </w:r>
        <w:r w:rsidR="002B424F" w:rsidRPr="00677940">
          <w:rPr>
            <w:webHidden/>
          </w:rPr>
          <w:fldChar w:fldCharType="begin"/>
        </w:r>
        <w:r w:rsidR="002B424F" w:rsidRPr="00677940">
          <w:rPr>
            <w:webHidden/>
          </w:rPr>
          <w:instrText xml:space="preserve"> PAGEREF _Toc445130704 \h </w:instrText>
        </w:r>
        <w:r w:rsidR="002B424F" w:rsidRPr="00677940">
          <w:rPr>
            <w:webHidden/>
          </w:rPr>
        </w:r>
        <w:r w:rsidR="002B424F" w:rsidRPr="00677940">
          <w:rPr>
            <w:webHidden/>
          </w:rPr>
          <w:fldChar w:fldCharType="separate"/>
        </w:r>
        <w:r w:rsidR="002B424F" w:rsidRPr="00677940">
          <w:rPr>
            <w:webHidden/>
          </w:rPr>
          <w:t>2</w:t>
        </w:r>
        <w:r w:rsidR="002B424F" w:rsidRPr="00677940">
          <w:rPr>
            <w:webHidden/>
          </w:rPr>
          <w:fldChar w:fldCharType="end"/>
        </w:r>
      </w:hyperlink>
    </w:p>
    <w:p w14:paraId="52272D65" w14:textId="77777777" w:rsidR="002B424F" w:rsidRPr="00677940" w:rsidRDefault="002D70ED">
      <w:pPr>
        <w:pStyle w:val="20"/>
        <w:rPr>
          <w:rFonts w:ascii="Calibri" w:eastAsiaTheme="minorEastAsia" w:hAnsi="Calibri" w:cstheme="minorBidi"/>
          <w:noProof/>
          <w:snapToGrid/>
          <w:kern w:val="0"/>
          <w:sz w:val="22"/>
          <w:szCs w:val="22"/>
        </w:rPr>
      </w:pPr>
      <w:hyperlink w:anchor="_Toc445130705" w:history="1">
        <w:r w:rsidR="002B424F" w:rsidRPr="00677940">
          <w:rPr>
            <w:rStyle w:val="afffff2"/>
            <w:rFonts w:ascii="Calibri" w:hAnsi="Calibri"/>
            <w:noProof/>
          </w:rPr>
          <w:t>Table of Contents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_Toc445130705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w:t>
        </w:r>
        <w:r w:rsidR="002B424F" w:rsidRPr="00677940">
          <w:rPr>
            <w:rFonts w:ascii="Calibri" w:hAnsi="Calibri"/>
            <w:noProof/>
            <w:webHidden/>
          </w:rPr>
          <w:fldChar w:fldCharType="end"/>
        </w:r>
      </w:hyperlink>
    </w:p>
    <w:p w14:paraId="44056F15"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706" w:history="1">
        <w:r w:rsidR="002B424F" w:rsidRPr="00677940">
          <w:rPr>
            <w:rStyle w:val="afffff2"/>
            <w:rFonts w:ascii="Calibri" w:hAnsi="Calibri"/>
            <w:noProof/>
            <w14:scene3d>
              <w14:camera w14:prst="orthographicFront"/>
              <w14:lightRig w14:rig="threePt" w14:dir="t">
                <w14:rot w14:lat="0" w14:lon="0" w14:rev="0"/>
              </w14:lightRig>
            </w14:scene3d>
          </w:rPr>
          <w:t>Chapter 1.</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_Toc445130706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21</w:t>
        </w:r>
        <w:r w:rsidR="002B424F" w:rsidRPr="00677940">
          <w:rPr>
            <w:rFonts w:ascii="Calibri" w:hAnsi="Calibri"/>
            <w:noProof/>
            <w:webHidden/>
          </w:rPr>
          <w:fldChar w:fldCharType="end"/>
        </w:r>
      </w:hyperlink>
    </w:p>
    <w:p w14:paraId="1F8347FB" w14:textId="77777777" w:rsidR="002B424F" w:rsidRPr="00677940" w:rsidRDefault="002D70ED">
      <w:pPr>
        <w:pStyle w:val="20"/>
        <w:rPr>
          <w:rFonts w:ascii="Calibri" w:eastAsiaTheme="minorEastAsia" w:hAnsi="Calibri" w:cstheme="minorBidi"/>
          <w:noProof/>
          <w:snapToGrid/>
          <w:kern w:val="0"/>
          <w:sz w:val="22"/>
          <w:szCs w:val="22"/>
        </w:rPr>
      </w:pPr>
      <w:hyperlink w:anchor="_Toc445130707" w:history="1">
        <w:r w:rsidR="002B424F" w:rsidRPr="00677940">
          <w:rPr>
            <w:rStyle w:val="afffff2"/>
            <w:rFonts w:ascii="Calibri" w:hAnsi="Calibri"/>
            <w:noProof/>
          </w:rPr>
          <w:t>Command Line Editor and Help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_Toc445130707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w:t>
        </w:r>
        <w:r w:rsidR="002B424F" w:rsidRPr="00677940">
          <w:rPr>
            <w:rFonts w:ascii="Calibri" w:hAnsi="Calibri"/>
            <w:noProof/>
            <w:webHidden/>
          </w:rPr>
          <w:fldChar w:fldCharType="end"/>
        </w:r>
      </w:hyperlink>
    </w:p>
    <w:p w14:paraId="0A6D2960" w14:textId="77777777" w:rsidR="002B424F" w:rsidRPr="00677940" w:rsidRDefault="002D70ED" w:rsidP="00FF5482">
      <w:pPr>
        <w:pStyle w:val="30"/>
        <w:rPr>
          <w:rFonts w:eastAsiaTheme="minorEastAsia" w:cstheme="minorBidi"/>
          <w:snapToGrid/>
          <w:kern w:val="0"/>
          <w:sz w:val="22"/>
          <w:szCs w:val="22"/>
        </w:rPr>
      </w:pPr>
      <w:hyperlink w:anchor="_Toc445130708" w:history="1">
        <w:r w:rsidR="002B424F" w:rsidRPr="00677940">
          <w:rPr>
            <w:rStyle w:val="afffff2"/>
            <w:rFonts w:ascii="Calibri" w:hAnsi="Calibri"/>
          </w:rPr>
          <w:t>Command Syntax</w:t>
        </w:r>
        <w:r w:rsidR="002B424F" w:rsidRPr="00677940">
          <w:rPr>
            <w:webHidden/>
          </w:rPr>
          <w:tab/>
        </w:r>
        <w:r w:rsidR="002B424F" w:rsidRPr="00677940">
          <w:rPr>
            <w:webHidden/>
          </w:rPr>
          <w:fldChar w:fldCharType="begin"/>
        </w:r>
        <w:r w:rsidR="002B424F" w:rsidRPr="00677940">
          <w:rPr>
            <w:webHidden/>
          </w:rPr>
          <w:instrText xml:space="preserve"> PAGEREF _Toc445130708 \h </w:instrText>
        </w:r>
        <w:r w:rsidR="002B424F" w:rsidRPr="00677940">
          <w:rPr>
            <w:webHidden/>
          </w:rPr>
        </w:r>
        <w:r w:rsidR="002B424F" w:rsidRPr="00677940">
          <w:rPr>
            <w:webHidden/>
          </w:rPr>
          <w:fldChar w:fldCharType="separate"/>
        </w:r>
        <w:r w:rsidR="002B424F" w:rsidRPr="00677940">
          <w:rPr>
            <w:webHidden/>
          </w:rPr>
          <w:t>22</w:t>
        </w:r>
        <w:r w:rsidR="002B424F" w:rsidRPr="00677940">
          <w:rPr>
            <w:webHidden/>
          </w:rPr>
          <w:fldChar w:fldCharType="end"/>
        </w:r>
      </w:hyperlink>
    </w:p>
    <w:p w14:paraId="18D8FC67" w14:textId="77777777" w:rsidR="002B424F" w:rsidRPr="00677940" w:rsidRDefault="002D70ED" w:rsidP="00FF5482">
      <w:pPr>
        <w:pStyle w:val="30"/>
        <w:rPr>
          <w:rFonts w:eastAsiaTheme="minorEastAsia" w:cstheme="minorBidi"/>
          <w:snapToGrid/>
          <w:kern w:val="0"/>
          <w:sz w:val="22"/>
          <w:szCs w:val="22"/>
        </w:rPr>
      </w:pPr>
      <w:hyperlink w:anchor="_Toc445130709" w:history="1">
        <w:r w:rsidR="002B424F" w:rsidRPr="00677940">
          <w:rPr>
            <w:rStyle w:val="afffff2"/>
            <w:rFonts w:ascii="Calibri" w:hAnsi="Calibri"/>
          </w:rPr>
          <w:t>Command Syntax Helper</w:t>
        </w:r>
        <w:r w:rsidR="002B424F" w:rsidRPr="00677940">
          <w:rPr>
            <w:webHidden/>
          </w:rPr>
          <w:tab/>
        </w:r>
        <w:r w:rsidR="002B424F" w:rsidRPr="00677940">
          <w:rPr>
            <w:webHidden/>
          </w:rPr>
          <w:fldChar w:fldCharType="begin"/>
        </w:r>
        <w:r w:rsidR="002B424F" w:rsidRPr="00677940">
          <w:rPr>
            <w:webHidden/>
          </w:rPr>
          <w:instrText xml:space="preserve"> PAGEREF _Toc445130709 \h </w:instrText>
        </w:r>
        <w:r w:rsidR="002B424F" w:rsidRPr="00677940">
          <w:rPr>
            <w:webHidden/>
          </w:rPr>
        </w:r>
        <w:r w:rsidR="002B424F" w:rsidRPr="00677940">
          <w:rPr>
            <w:webHidden/>
          </w:rPr>
          <w:fldChar w:fldCharType="separate"/>
        </w:r>
        <w:r w:rsidR="002B424F" w:rsidRPr="00677940">
          <w:rPr>
            <w:webHidden/>
          </w:rPr>
          <w:t>22</w:t>
        </w:r>
        <w:r w:rsidR="002B424F" w:rsidRPr="00677940">
          <w:rPr>
            <w:webHidden/>
          </w:rPr>
          <w:fldChar w:fldCharType="end"/>
        </w:r>
      </w:hyperlink>
    </w:p>
    <w:p w14:paraId="5757BB8E" w14:textId="77777777" w:rsidR="002B424F" w:rsidRPr="00677940" w:rsidRDefault="002D70ED" w:rsidP="00FF5482">
      <w:pPr>
        <w:pStyle w:val="30"/>
        <w:rPr>
          <w:rFonts w:eastAsiaTheme="minorEastAsia" w:cstheme="minorBidi"/>
          <w:snapToGrid/>
          <w:kern w:val="0"/>
          <w:sz w:val="22"/>
          <w:szCs w:val="22"/>
        </w:rPr>
      </w:pPr>
      <w:hyperlink w:anchor="_Toc445130710" w:history="1">
        <w:r w:rsidR="002B424F" w:rsidRPr="00677940">
          <w:rPr>
            <w:rStyle w:val="afffff2"/>
            <w:rFonts w:ascii="Calibri" w:hAnsi="Calibri"/>
          </w:rPr>
          <w:t>Abbreviated Syntax</w:t>
        </w:r>
        <w:r w:rsidR="002B424F" w:rsidRPr="00677940">
          <w:rPr>
            <w:webHidden/>
          </w:rPr>
          <w:tab/>
        </w:r>
        <w:r w:rsidR="002B424F" w:rsidRPr="00677940">
          <w:rPr>
            <w:webHidden/>
          </w:rPr>
          <w:fldChar w:fldCharType="begin"/>
        </w:r>
        <w:r w:rsidR="002B424F" w:rsidRPr="00677940">
          <w:rPr>
            <w:webHidden/>
          </w:rPr>
          <w:instrText xml:space="preserve"> PAGEREF _Toc445130710 \h </w:instrText>
        </w:r>
        <w:r w:rsidR="002B424F" w:rsidRPr="00677940">
          <w:rPr>
            <w:webHidden/>
          </w:rPr>
        </w:r>
        <w:r w:rsidR="002B424F" w:rsidRPr="00677940">
          <w:rPr>
            <w:webHidden/>
          </w:rPr>
          <w:fldChar w:fldCharType="separate"/>
        </w:r>
        <w:r w:rsidR="002B424F" w:rsidRPr="00677940">
          <w:rPr>
            <w:webHidden/>
          </w:rPr>
          <w:t>24</w:t>
        </w:r>
        <w:r w:rsidR="002B424F" w:rsidRPr="00677940">
          <w:rPr>
            <w:webHidden/>
          </w:rPr>
          <w:fldChar w:fldCharType="end"/>
        </w:r>
      </w:hyperlink>
    </w:p>
    <w:p w14:paraId="5BC32301" w14:textId="77777777" w:rsidR="002B424F" w:rsidRPr="00677940" w:rsidRDefault="002D70ED" w:rsidP="00FF5482">
      <w:pPr>
        <w:pStyle w:val="30"/>
        <w:rPr>
          <w:rFonts w:eastAsiaTheme="minorEastAsia" w:cstheme="minorBidi"/>
          <w:snapToGrid/>
          <w:kern w:val="0"/>
          <w:sz w:val="22"/>
          <w:szCs w:val="22"/>
        </w:rPr>
      </w:pPr>
      <w:hyperlink w:anchor="_Toc445130711" w:history="1">
        <w:r w:rsidR="002B424F" w:rsidRPr="00677940">
          <w:rPr>
            <w:rStyle w:val="afffff2"/>
            <w:rFonts w:ascii="Calibri" w:hAnsi="Calibri"/>
          </w:rPr>
          <w:t>Command Symbols</w:t>
        </w:r>
        <w:r w:rsidR="002B424F" w:rsidRPr="00677940">
          <w:rPr>
            <w:webHidden/>
          </w:rPr>
          <w:tab/>
        </w:r>
        <w:r w:rsidR="002B424F" w:rsidRPr="00677940">
          <w:rPr>
            <w:webHidden/>
          </w:rPr>
          <w:fldChar w:fldCharType="begin"/>
        </w:r>
        <w:r w:rsidR="002B424F" w:rsidRPr="00677940">
          <w:rPr>
            <w:webHidden/>
          </w:rPr>
          <w:instrText xml:space="preserve"> PAGEREF _Toc445130711 \h </w:instrText>
        </w:r>
        <w:r w:rsidR="002B424F" w:rsidRPr="00677940">
          <w:rPr>
            <w:webHidden/>
          </w:rPr>
        </w:r>
        <w:r w:rsidR="002B424F" w:rsidRPr="00677940">
          <w:rPr>
            <w:webHidden/>
          </w:rPr>
          <w:fldChar w:fldCharType="separate"/>
        </w:r>
        <w:r w:rsidR="002B424F" w:rsidRPr="00677940">
          <w:rPr>
            <w:webHidden/>
          </w:rPr>
          <w:t>24</w:t>
        </w:r>
        <w:r w:rsidR="002B424F" w:rsidRPr="00677940">
          <w:rPr>
            <w:webHidden/>
          </w:rPr>
          <w:fldChar w:fldCharType="end"/>
        </w:r>
      </w:hyperlink>
    </w:p>
    <w:p w14:paraId="6822D732" w14:textId="77777777" w:rsidR="002B424F" w:rsidRPr="00677940" w:rsidRDefault="002D70ED" w:rsidP="00FF5482">
      <w:pPr>
        <w:pStyle w:val="30"/>
        <w:rPr>
          <w:rFonts w:eastAsiaTheme="minorEastAsia" w:cstheme="minorBidi"/>
          <w:snapToGrid/>
          <w:kern w:val="0"/>
          <w:sz w:val="22"/>
          <w:szCs w:val="22"/>
        </w:rPr>
      </w:pPr>
      <w:hyperlink w:anchor="_Toc445130712" w:history="1">
        <w:r w:rsidR="002B424F" w:rsidRPr="00677940">
          <w:rPr>
            <w:rStyle w:val="afffff2"/>
            <w:rFonts w:ascii="Calibri" w:hAnsi="Calibri"/>
          </w:rPr>
          <w:t>Command Line Editing Key and Help Function</w:t>
        </w:r>
        <w:r w:rsidR="002B424F" w:rsidRPr="00677940">
          <w:rPr>
            <w:webHidden/>
          </w:rPr>
          <w:tab/>
        </w:r>
        <w:r w:rsidR="002B424F" w:rsidRPr="00677940">
          <w:rPr>
            <w:webHidden/>
          </w:rPr>
          <w:fldChar w:fldCharType="begin"/>
        </w:r>
        <w:r w:rsidR="002B424F" w:rsidRPr="00677940">
          <w:rPr>
            <w:webHidden/>
          </w:rPr>
          <w:instrText xml:space="preserve"> PAGEREF _Toc445130712 \h </w:instrText>
        </w:r>
        <w:r w:rsidR="002B424F" w:rsidRPr="00677940">
          <w:rPr>
            <w:webHidden/>
          </w:rPr>
        </w:r>
        <w:r w:rsidR="002B424F" w:rsidRPr="00677940">
          <w:rPr>
            <w:webHidden/>
          </w:rPr>
          <w:fldChar w:fldCharType="separate"/>
        </w:r>
        <w:r w:rsidR="002B424F" w:rsidRPr="00677940">
          <w:rPr>
            <w:webHidden/>
          </w:rPr>
          <w:t>25</w:t>
        </w:r>
        <w:r w:rsidR="002B424F" w:rsidRPr="00677940">
          <w:rPr>
            <w:webHidden/>
          </w:rPr>
          <w:fldChar w:fldCharType="end"/>
        </w:r>
      </w:hyperlink>
    </w:p>
    <w:p w14:paraId="1BA68058" w14:textId="77777777" w:rsidR="002B424F" w:rsidRPr="00677940" w:rsidRDefault="002D70ED">
      <w:pPr>
        <w:pStyle w:val="20"/>
        <w:rPr>
          <w:rFonts w:ascii="Calibri" w:eastAsiaTheme="minorEastAsia" w:hAnsi="Calibri" w:cstheme="minorBidi"/>
          <w:noProof/>
          <w:snapToGrid/>
          <w:kern w:val="0"/>
          <w:sz w:val="22"/>
          <w:szCs w:val="22"/>
        </w:rPr>
      </w:pPr>
      <w:hyperlink w:anchor="_Toc445130713" w:history="1">
        <w:r w:rsidR="002B424F" w:rsidRPr="00677940">
          <w:rPr>
            <w:rStyle w:val="afffff2"/>
            <w:rFonts w:ascii="Calibri" w:hAnsi="Calibri"/>
            <w:noProof/>
          </w:rPr>
          <w:t>Switch Command Mode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_Toc445130713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26</w:t>
        </w:r>
        <w:r w:rsidR="002B424F" w:rsidRPr="00677940">
          <w:rPr>
            <w:rFonts w:ascii="Calibri" w:hAnsi="Calibri"/>
            <w:noProof/>
            <w:webHidden/>
          </w:rPr>
          <w:fldChar w:fldCharType="end"/>
        </w:r>
      </w:hyperlink>
    </w:p>
    <w:p w14:paraId="5D966803" w14:textId="77777777" w:rsidR="002B424F" w:rsidRPr="00677940" w:rsidRDefault="002D70ED">
      <w:pPr>
        <w:pStyle w:val="20"/>
        <w:rPr>
          <w:rFonts w:ascii="Calibri" w:eastAsiaTheme="minorEastAsia" w:hAnsi="Calibri" w:cstheme="minorBidi"/>
          <w:noProof/>
          <w:snapToGrid/>
          <w:kern w:val="0"/>
          <w:sz w:val="22"/>
          <w:szCs w:val="22"/>
        </w:rPr>
      </w:pPr>
      <w:hyperlink w:anchor="_Toc445130714" w:history="1">
        <w:r w:rsidR="002B424F" w:rsidRPr="00677940">
          <w:rPr>
            <w:rStyle w:val="afffff2"/>
            <w:rFonts w:ascii="Calibri" w:hAnsi="Calibri"/>
            <w:noProof/>
          </w:rPr>
          <w:t>Starting Up the C9500 Series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_Toc445130714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27</w:t>
        </w:r>
        <w:r w:rsidR="002B424F" w:rsidRPr="00677940">
          <w:rPr>
            <w:rFonts w:ascii="Calibri" w:hAnsi="Calibri"/>
            <w:noProof/>
            <w:webHidden/>
          </w:rPr>
          <w:fldChar w:fldCharType="end"/>
        </w:r>
      </w:hyperlink>
    </w:p>
    <w:p w14:paraId="6E213632" w14:textId="77777777" w:rsidR="002B424F" w:rsidRPr="00677940" w:rsidRDefault="002D70ED">
      <w:pPr>
        <w:pStyle w:val="20"/>
        <w:rPr>
          <w:rFonts w:ascii="Calibri" w:eastAsiaTheme="minorEastAsia" w:hAnsi="Calibri" w:cstheme="minorBidi"/>
          <w:noProof/>
          <w:snapToGrid/>
          <w:kern w:val="0"/>
          <w:sz w:val="22"/>
          <w:szCs w:val="22"/>
        </w:rPr>
      </w:pPr>
      <w:hyperlink w:anchor="_Toc445130715" w:history="1">
        <w:r w:rsidR="002B424F" w:rsidRPr="00677940">
          <w:rPr>
            <w:rStyle w:val="afffff2"/>
            <w:rFonts w:ascii="Calibri" w:hAnsi="Calibri"/>
            <w:noProof/>
          </w:rPr>
          <w:t>User Interface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_Toc445130715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28</w:t>
        </w:r>
        <w:r w:rsidR="002B424F" w:rsidRPr="00677940">
          <w:rPr>
            <w:rFonts w:ascii="Calibri" w:hAnsi="Calibri"/>
            <w:noProof/>
            <w:webHidden/>
          </w:rPr>
          <w:fldChar w:fldCharType="end"/>
        </w:r>
      </w:hyperlink>
    </w:p>
    <w:p w14:paraId="0B2906B7" w14:textId="77777777" w:rsidR="002B424F" w:rsidRPr="00677940" w:rsidRDefault="002D70ED" w:rsidP="00FF5482">
      <w:pPr>
        <w:pStyle w:val="30"/>
        <w:rPr>
          <w:rFonts w:eastAsiaTheme="minorEastAsia" w:cstheme="minorBidi"/>
          <w:snapToGrid/>
          <w:kern w:val="0"/>
          <w:sz w:val="22"/>
          <w:szCs w:val="22"/>
        </w:rPr>
      </w:pPr>
      <w:hyperlink w:anchor="_Toc445130716" w:history="1">
        <w:r w:rsidR="002B424F" w:rsidRPr="00677940">
          <w:rPr>
            <w:rStyle w:val="afffff2"/>
            <w:rFonts w:ascii="Calibri" w:hAnsi="Calibri"/>
          </w:rPr>
          <w:t>Connection through Console Port</w:t>
        </w:r>
        <w:r w:rsidR="002B424F" w:rsidRPr="00677940">
          <w:rPr>
            <w:webHidden/>
          </w:rPr>
          <w:tab/>
        </w:r>
        <w:r w:rsidR="002B424F" w:rsidRPr="00677940">
          <w:rPr>
            <w:webHidden/>
          </w:rPr>
          <w:fldChar w:fldCharType="begin"/>
        </w:r>
        <w:r w:rsidR="002B424F" w:rsidRPr="00677940">
          <w:rPr>
            <w:webHidden/>
          </w:rPr>
          <w:instrText xml:space="preserve"> PAGEREF _Toc445130716 \h </w:instrText>
        </w:r>
        <w:r w:rsidR="002B424F" w:rsidRPr="00677940">
          <w:rPr>
            <w:webHidden/>
          </w:rPr>
        </w:r>
        <w:r w:rsidR="002B424F" w:rsidRPr="00677940">
          <w:rPr>
            <w:webHidden/>
          </w:rPr>
          <w:fldChar w:fldCharType="separate"/>
        </w:r>
        <w:r w:rsidR="002B424F" w:rsidRPr="00677940">
          <w:rPr>
            <w:webHidden/>
          </w:rPr>
          <w:t>28</w:t>
        </w:r>
        <w:r w:rsidR="002B424F" w:rsidRPr="00677940">
          <w:rPr>
            <w:webHidden/>
          </w:rPr>
          <w:fldChar w:fldCharType="end"/>
        </w:r>
      </w:hyperlink>
    </w:p>
    <w:p w14:paraId="3FF35958" w14:textId="77777777" w:rsidR="002B424F" w:rsidRPr="00677940" w:rsidRDefault="002D70ED" w:rsidP="00FF5482">
      <w:pPr>
        <w:pStyle w:val="30"/>
        <w:rPr>
          <w:rFonts w:eastAsiaTheme="minorEastAsia" w:cstheme="minorBidi"/>
          <w:snapToGrid/>
          <w:kern w:val="0"/>
          <w:sz w:val="22"/>
          <w:szCs w:val="22"/>
        </w:rPr>
      </w:pPr>
      <w:hyperlink w:anchor="_Toc445130717" w:history="1">
        <w:r w:rsidR="002B424F" w:rsidRPr="00677940">
          <w:rPr>
            <w:rStyle w:val="afffff2"/>
            <w:rFonts w:ascii="Calibri" w:hAnsi="Calibri"/>
          </w:rPr>
          <w:t>Connection through Telnet</w:t>
        </w:r>
        <w:r w:rsidR="002B424F" w:rsidRPr="00677940">
          <w:rPr>
            <w:webHidden/>
          </w:rPr>
          <w:tab/>
        </w:r>
        <w:r w:rsidR="002B424F" w:rsidRPr="00677940">
          <w:rPr>
            <w:webHidden/>
          </w:rPr>
          <w:fldChar w:fldCharType="begin"/>
        </w:r>
        <w:r w:rsidR="002B424F" w:rsidRPr="00677940">
          <w:rPr>
            <w:webHidden/>
          </w:rPr>
          <w:instrText xml:space="preserve"> PAGEREF _Toc445130717 \h </w:instrText>
        </w:r>
        <w:r w:rsidR="002B424F" w:rsidRPr="00677940">
          <w:rPr>
            <w:webHidden/>
          </w:rPr>
        </w:r>
        <w:r w:rsidR="002B424F" w:rsidRPr="00677940">
          <w:rPr>
            <w:webHidden/>
          </w:rPr>
          <w:fldChar w:fldCharType="separate"/>
        </w:r>
        <w:r w:rsidR="002B424F" w:rsidRPr="00677940">
          <w:rPr>
            <w:webHidden/>
          </w:rPr>
          <w:t>29</w:t>
        </w:r>
        <w:r w:rsidR="002B424F" w:rsidRPr="00677940">
          <w:rPr>
            <w:webHidden/>
          </w:rPr>
          <w:fldChar w:fldCharType="end"/>
        </w:r>
      </w:hyperlink>
    </w:p>
    <w:p w14:paraId="75B76E04" w14:textId="77777777" w:rsidR="002B424F" w:rsidRPr="00677940" w:rsidRDefault="002D70ED" w:rsidP="00FF5482">
      <w:pPr>
        <w:pStyle w:val="30"/>
        <w:rPr>
          <w:rFonts w:eastAsiaTheme="minorEastAsia" w:cstheme="minorBidi"/>
          <w:snapToGrid/>
          <w:kern w:val="0"/>
          <w:sz w:val="22"/>
          <w:szCs w:val="22"/>
        </w:rPr>
      </w:pPr>
      <w:hyperlink w:anchor="_Toc445130718" w:history="1">
        <w:r w:rsidR="002B424F" w:rsidRPr="00677940">
          <w:rPr>
            <w:rStyle w:val="afffff2"/>
            <w:rFonts w:ascii="Calibri" w:hAnsi="Calibri"/>
          </w:rPr>
          <w:t>Connection through SSH</w:t>
        </w:r>
        <w:r w:rsidR="002B424F" w:rsidRPr="00677940">
          <w:rPr>
            <w:webHidden/>
          </w:rPr>
          <w:tab/>
        </w:r>
        <w:r w:rsidR="002B424F" w:rsidRPr="00677940">
          <w:rPr>
            <w:webHidden/>
          </w:rPr>
          <w:fldChar w:fldCharType="begin"/>
        </w:r>
        <w:r w:rsidR="002B424F" w:rsidRPr="00677940">
          <w:rPr>
            <w:webHidden/>
          </w:rPr>
          <w:instrText xml:space="preserve"> PAGEREF _Toc445130718 \h </w:instrText>
        </w:r>
        <w:r w:rsidR="002B424F" w:rsidRPr="00677940">
          <w:rPr>
            <w:webHidden/>
          </w:rPr>
        </w:r>
        <w:r w:rsidR="002B424F" w:rsidRPr="00677940">
          <w:rPr>
            <w:webHidden/>
          </w:rPr>
          <w:fldChar w:fldCharType="separate"/>
        </w:r>
        <w:r w:rsidR="002B424F" w:rsidRPr="00677940">
          <w:rPr>
            <w:webHidden/>
          </w:rPr>
          <w:t>29</w:t>
        </w:r>
        <w:r w:rsidR="002B424F" w:rsidRPr="00677940">
          <w:rPr>
            <w:webHidden/>
          </w:rPr>
          <w:fldChar w:fldCharType="end"/>
        </w:r>
      </w:hyperlink>
    </w:p>
    <w:p w14:paraId="1904829F" w14:textId="77777777" w:rsidR="002B424F" w:rsidRPr="00677940" w:rsidRDefault="002D70ED" w:rsidP="00FF5482">
      <w:pPr>
        <w:pStyle w:val="30"/>
        <w:rPr>
          <w:rFonts w:eastAsiaTheme="minorEastAsia" w:cstheme="minorBidi"/>
          <w:snapToGrid/>
          <w:kern w:val="0"/>
          <w:sz w:val="22"/>
          <w:szCs w:val="22"/>
        </w:rPr>
      </w:pPr>
      <w:hyperlink w:anchor="_Toc445130719" w:history="1">
        <w:r w:rsidR="002B424F" w:rsidRPr="00677940">
          <w:rPr>
            <w:rStyle w:val="afffff2"/>
            <w:rFonts w:ascii="Calibri" w:hAnsi="Calibri"/>
          </w:rPr>
          <w:t>Connection through SNMP Network Manager</w:t>
        </w:r>
        <w:r w:rsidR="002B424F" w:rsidRPr="00677940">
          <w:rPr>
            <w:webHidden/>
          </w:rPr>
          <w:tab/>
        </w:r>
        <w:r w:rsidR="002B424F" w:rsidRPr="00677940">
          <w:rPr>
            <w:webHidden/>
          </w:rPr>
          <w:fldChar w:fldCharType="begin"/>
        </w:r>
        <w:r w:rsidR="002B424F" w:rsidRPr="00677940">
          <w:rPr>
            <w:webHidden/>
          </w:rPr>
          <w:instrText xml:space="preserve"> PAGEREF _Toc445130719 \h </w:instrText>
        </w:r>
        <w:r w:rsidR="002B424F" w:rsidRPr="00677940">
          <w:rPr>
            <w:webHidden/>
          </w:rPr>
        </w:r>
        <w:r w:rsidR="002B424F" w:rsidRPr="00677940">
          <w:rPr>
            <w:webHidden/>
          </w:rPr>
          <w:fldChar w:fldCharType="separate"/>
        </w:r>
        <w:r w:rsidR="002B424F" w:rsidRPr="00677940">
          <w:rPr>
            <w:webHidden/>
          </w:rPr>
          <w:t>29</w:t>
        </w:r>
        <w:r w:rsidR="002B424F" w:rsidRPr="00677940">
          <w:rPr>
            <w:webHidden/>
          </w:rPr>
          <w:fldChar w:fldCharType="end"/>
        </w:r>
      </w:hyperlink>
    </w:p>
    <w:p w14:paraId="5D13C847" w14:textId="77777777" w:rsidR="002B424F" w:rsidRPr="00677940" w:rsidRDefault="002D70ED">
      <w:pPr>
        <w:pStyle w:val="20"/>
        <w:rPr>
          <w:rFonts w:ascii="Calibri" w:eastAsiaTheme="minorEastAsia" w:hAnsi="Calibri" w:cstheme="minorBidi"/>
          <w:noProof/>
          <w:snapToGrid/>
          <w:kern w:val="0"/>
          <w:sz w:val="22"/>
          <w:szCs w:val="22"/>
        </w:rPr>
      </w:pPr>
      <w:hyperlink w:anchor="_Toc445130720" w:history="1">
        <w:r w:rsidR="002B424F" w:rsidRPr="00677940">
          <w:rPr>
            <w:rStyle w:val="afffff2"/>
            <w:rFonts w:ascii="Calibri" w:hAnsi="Calibri"/>
            <w:noProof/>
          </w:rPr>
          <w:t>User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_Toc445130720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30</w:t>
        </w:r>
        <w:r w:rsidR="002B424F" w:rsidRPr="00677940">
          <w:rPr>
            <w:rFonts w:ascii="Calibri" w:hAnsi="Calibri"/>
            <w:noProof/>
            <w:webHidden/>
          </w:rPr>
          <w:fldChar w:fldCharType="end"/>
        </w:r>
      </w:hyperlink>
    </w:p>
    <w:p w14:paraId="5AF746AD" w14:textId="77777777" w:rsidR="002B424F" w:rsidRPr="00677940" w:rsidRDefault="002D70ED" w:rsidP="00FF5482">
      <w:pPr>
        <w:pStyle w:val="30"/>
        <w:rPr>
          <w:rFonts w:eastAsiaTheme="minorEastAsia" w:cstheme="minorBidi"/>
          <w:snapToGrid/>
          <w:kern w:val="0"/>
          <w:sz w:val="22"/>
          <w:szCs w:val="22"/>
        </w:rPr>
      </w:pPr>
      <w:hyperlink w:anchor="_Toc445130721" w:history="1">
        <w:r w:rsidR="002B424F" w:rsidRPr="00677940">
          <w:rPr>
            <w:rStyle w:val="afffff2"/>
            <w:rFonts w:ascii="Calibri" w:hAnsi="Calibri"/>
          </w:rPr>
          <w:t>Add/Delete User</w:t>
        </w:r>
        <w:r w:rsidR="002B424F" w:rsidRPr="00677940">
          <w:rPr>
            <w:webHidden/>
          </w:rPr>
          <w:tab/>
        </w:r>
        <w:r w:rsidR="002B424F" w:rsidRPr="00677940">
          <w:rPr>
            <w:webHidden/>
          </w:rPr>
          <w:fldChar w:fldCharType="begin"/>
        </w:r>
        <w:r w:rsidR="002B424F" w:rsidRPr="00677940">
          <w:rPr>
            <w:webHidden/>
          </w:rPr>
          <w:instrText xml:space="preserve"> PAGEREF _Toc445130721 \h </w:instrText>
        </w:r>
        <w:r w:rsidR="002B424F" w:rsidRPr="00677940">
          <w:rPr>
            <w:webHidden/>
          </w:rPr>
        </w:r>
        <w:r w:rsidR="002B424F" w:rsidRPr="00677940">
          <w:rPr>
            <w:webHidden/>
          </w:rPr>
          <w:fldChar w:fldCharType="separate"/>
        </w:r>
        <w:r w:rsidR="002B424F" w:rsidRPr="00677940">
          <w:rPr>
            <w:webHidden/>
          </w:rPr>
          <w:t>30</w:t>
        </w:r>
        <w:r w:rsidR="002B424F" w:rsidRPr="00677940">
          <w:rPr>
            <w:webHidden/>
          </w:rPr>
          <w:fldChar w:fldCharType="end"/>
        </w:r>
      </w:hyperlink>
    </w:p>
    <w:p w14:paraId="5B5F307D" w14:textId="77777777" w:rsidR="002B424F" w:rsidRPr="00677940" w:rsidRDefault="002D70ED" w:rsidP="00FF5482">
      <w:pPr>
        <w:pStyle w:val="30"/>
        <w:rPr>
          <w:rFonts w:eastAsiaTheme="minorEastAsia" w:cstheme="minorBidi"/>
          <w:snapToGrid/>
          <w:kern w:val="0"/>
          <w:sz w:val="22"/>
          <w:szCs w:val="22"/>
        </w:rPr>
      </w:pPr>
      <w:hyperlink w:anchor="_Toc445130722" w:history="1">
        <w:r w:rsidR="002B424F" w:rsidRPr="00677940">
          <w:rPr>
            <w:rStyle w:val="afffff2"/>
            <w:rFonts w:ascii="Calibri" w:hAnsi="Calibri"/>
          </w:rPr>
          <w:t>Password Setting</w:t>
        </w:r>
        <w:r w:rsidR="002B424F" w:rsidRPr="00677940">
          <w:rPr>
            <w:webHidden/>
          </w:rPr>
          <w:tab/>
        </w:r>
        <w:r w:rsidR="002B424F" w:rsidRPr="00677940">
          <w:rPr>
            <w:webHidden/>
          </w:rPr>
          <w:fldChar w:fldCharType="begin"/>
        </w:r>
        <w:r w:rsidR="002B424F" w:rsidRPr="00677940">
          <w:rPr>
            <w:webHidden/>
          </w:rPr>
          <w:instrText xml:space="preserve"> PAGEREF _Toc445130722 \h </w:instrText>
        </w:r>
        <w:r w:rsidR="002B424F" w:rsidRPr="00677940">
          <w:rPr>
            <w:webHidden/>
          </w:rPr>
        </w:r>
        <w:r w:rsidR="002B424F" w:rsidRPr="00677940">
          <w:rPr>
            <w:webHidden/>
          </w:rPr>
          <w:fldChar w:fldCharType="separate"/>
        </w:r>
        <w:r w:rsidR="002B424F" w:rsidRPr="00677940">
          <w:rPr>
            <w:webHidden/>
          </w:rPr>
          <w:t>31</w:t>
        </w:r>
        <w:r w:rsidR="002B424F" w:rsidRPr="00677940">
          <w:rPr>
            <w:webHidden/>
          </w:rPr>
          <w:fldChar w:fldCharType="end"/>
        </w:r>
      </w:hyperlink>
    </w:p>
    <w:p w14:paraId="6DD41CD9" w14:textId="77777777" w:rsidR="002B424F" w:rsidRPr="00677940" w:rsidRDefault="002D70ED">
      <w:pPr>
        <w:pStyle w:val="20"/>
        <w:rPr>
          <w:rFonts w:ascii="Calibri" w:eastAsiaTheme="minorEastAsia" w:hAnsi="Calibri" w:cstheme="minorBidi"/>
          <w:noProof/>
          <w:snapToGrid/>
          <w:kern w:val="0"/>
          <w:sz w:val="22"/>
          <w:szCs w:val="22"/>
        </w:rPr>
      </w:pPr>
      <w:hyperlink w:anchor="_Toc445130723" w:history="1">
        <w:r w:rsidR="002B424F" w:rsidRPr="00677940">
          <w:rPr>
            <w:rStyle w:val="afffff2"/>
            <w:rFonts w:ascii="Calibri" w:hAnsi="Calibri"/>
            <w:noProof/>
          </w:rPr>
          <w:t>AAA (Authentication Authorization Accounting)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_Toc445130723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34</w:t>
        </w:r>
        <w:r w:rsidR="002B424F" w:rsidRPr="00677940">
          <w:rPr>
            <w:rFonts w:ascii="Calibri" w:hAnsi="Calibri"/>
            <w:noProof/>
            <w:webHidden/>
          </w:rPr>
          <w:fldChar w:fldCharType="end"/>
        </w:r>
      </w:hyperlink>
    </w:p>
    <w:p w14:paraId="7D63B12E" w14:textId="77777777" w:rsidR="002B424F" w:rsidRPr="00677940" w:rsidRDefault="002D70ED" w:rsidP="00FF5482">
      <w:pPr>
        <w:pStyle w:val="30"/>
        <w:rPr>
          <w:rFonts w:eastAsiaTheme="minorEastAsia" w:cstheme="minorBidi"/>
          <w:snapToGrid/>
          <w:kern w:val="0"/>
          <w:sz w:val="22"/>
          <w:szCs w:val="22"/>
        </w:rPr>
      </w:pPr>
      <w:hyperlink w:anchor="_Toc445130724" w:history="1">
        <w:r w:rsidR="002B424F" w:rsidRPr="00677940">
          <w:rPr>
            <w:rStyle w:val="afffff2"/>
            <w:rFonts w:ascii="Calibri" w:hAnsi="Calibri"/>
          </w:rPr>
          <w:t>Authentication</w:t>
        </w:r>
        <w:r w:rsidR="002B424F" w:rsidRPr="00677940">
          <w:rPr>
            <w:webHidden/>
          </w:rPr>
          <w:tab/>
        </w:r>
        <w:r w:rsidR="002B424F" w:rsidRPr="00677940">
          <w:rPr>
            <w:webHidden/>
          </w:rPr>
          <w:fldChar w:fldCharType="begin"/>
        </w:r>
        <w:r w:rsidR="002B424F" w:rsidRPr="00677940">
          <w:rPr>
            <w:webHidden/>
          </w:rPr>
          <w:instrText xml:space="preserve"> PAGEREF _Toc445130724 \h </w:instrText>
        </w:r>
        <w:r w:rsidR="002B424F" w:rsidRPr="00677940">
          <w:rPr>
            <w:webHidden/>
          </w:rPr>
        </w:r>
        <w:r w:rsidR="002B424F" w:rsidRPr="00677940">
          <w:rPr>
            <w:webHidden/>
          </w:rPr>
          <w:fldChar w:fldCharType="separate"/>
        </w:r>
        <w:r w:rsidR="002B424F" w:rsidRPr="00677940">
          <w:rPr>
            <w:webHidden/>
          </w:rPr>
          <w:t>34</w:t>
        </w:r>
        <w:r w:rsidR="002B424F" w:rsidRPr="00677940">
          <w:rPr>
            <w:webHidden/>
          </w:rPr>
          <w:fldChar w:fldCharType="end"/>
        </w:r>
      </w:hyperlink>
    </w:p>
    <w:p w14:paraId="749137C1" w14:textId="77777777" w:rsidR="002B424F" w:rsidRPr="00677940" w:rsidRDefault="002D70ED" w:rsidP="00FF5482">
      <w:pPr>
        <w:pStyle w:val="30"/>
        <w:rPr>
          <w:rFonts w:eastAsiaTheme="minorEastAsia" w:cstheme="minorBidi"/>
          <w:snapToGrid/>
          <w:kern w:val="0"/>
          <w:sz w:val="22"/>
          <w:szCs w:val="22"/>
        </w:rPr>
      </w:pPr>
      <w:hyperlink w:anchor="_Toc445130725" w:history="1">
        <w:r w:rsidR="002B424F" w:rsidRPr="00677940">
          <w:rPr>
            <w:rStyle w:val="afffff2"/>
            <w:rFonts w:ascii="Calibri" w:hAnsi="Calibri"/>
          </w:rPr>
          <w:t>User Authentication</w:t>
        </w:r>
        <w:r w:rsidR="002B424F" w:rsidRPr="00677940">
          <w:rPr>
            <w:webHidden/>
          </w:rPr>
          <w:tab/>
        </w:r>
        <w:r w:rsidR="002B424F" w:rsidRPr="00677940">
          <w:rPr>
            <w:webHidden/>
          </w:rPr>
          <w:fldChar w:fldCharType="begin"/>
        </w:r>
        <w:r w:rsidR="002B424F" w:rsidRPr="00677940">
          <w:rPr>
            <w:webHidden/>
          </w:rPr>
          <w:instrText xml:space="preserve"> PAGEREF _Toc445130725 \h </w:instrText>
        </w:r>
        <w:r w:rsidR="002B424F" w:rsidRPr="00677940">
          <w:rPr>
            <w:webHidden/>
          </w:rPr>
        </w:r>
        <w:r w:rsidR="002B424F" w:rsidRPr="00677940">
          <w:rPr>
            <w:webHidden/>
          </w:rPr>
          <w:fldChar w:fldCharType="separate"/>
        </w:r>
        <w:r w:rsidR="002B424F" w:rsidRPr="00677940">
          <w:rPr>
            <w:webHidden/>
          </w:rPr>
          <w:t>34</w:t>
        </w:r>
        <w:r w:rsidR="002B424F" w:rsidRPr="00677940">
          <w:rPr>
            <w:webHidden/>
          </w:rPr>
          <w:fldChar w:fldCharType="end"/>
        </w:r>
      </w:hyperlink>
    </w:p>
    <w:p w14:paraId="0214E5AC" w14:textId="77777777" w:rsidR="002B424F" w:rsidRPr="00677940" w:rsidRDefault="002D70ED" w:rsidP="00FF5482">
      <w:pPr>
        <w:pStyle w:val="30"/>
        <w:rPr>
          <w:rFonts w:eastAsiaTheme="minorEastAsia" w:cstheme="minorBidi"/>
          <w:snapToGrid/>
          <w:kern w:val="0"/>
          <w:sz w:val="22"/>
          <w:szCs w:val="22"/>
        </w:rPr>
      </w:pPr>
      <w:hyperlink w:anchor="_Toc445130726" w:history="1">
        <w:r w:rsidR="002B424F" w:rsidRPr="00677940">
          <w:rPr>
            <w:rStyle w:val="afffff2"/>
            <w:rFonts w:ascii="Calibri" w:hAnsi="Calibri"/>
          </w:rPr>
          <w:t>Setting User Authentication</w:t>
        </w:r>
        <w:r w:rsidR="002B424F" w:rsidRPr="00677940">
          <w:rPr>
            <w:webHidden/>
          </w:rPr>
          <w:tab/>
        </w:r>
        <w:r w:rsidR="002B424F" w:rsidRPr="00677940">
          <w:rPr>
            <w:webHidden/>
          </w:rPr>
          <w:fldChar w:fldCharType="begin"/>
        </w:r>
        <w:r w:rsidR="002B424F" w:rsidRPr="00677940">
          <w:rPr>
            <w:webHidden/>
          </w:rPr>
          <w:instrText xml:space="preserve"> PAGEREF _Toc445130726 \h </w:instrText>
        </w:r>
        <w:r w:rsidR="002B424F" w:rsidRPr="00677940">
          <w:rPr>
            <w:webHidden/>
          </w:rPr>
        </w:r>
        <w:r w:rsidR="002B424F" w:rsidRPr="00677940">
          <w:rPr>
            <w:webHidden/>
          </w:rPr>
          <w:fldChar w:fldCharType="separate"/>
        </w:r>
        <w:r w:rsidR="002B424F" w:rsidRPr="00677940">
          <w:rPr>
            <w:webHidden/>
          </w:rPr>
          <w:t>36</w:t>
        </w:r>
        <w:r w:rsidR="002B424F" w:rsidRPr="00677940">
          <w:rPr>
            <w:webHidden/>
          </w:rPr>
          <w:fldChar w:fldCharType="end"/>
        </w:r>
      </w:hyperlink>
    </w:p>
    <w:p w14:paraId="76BBA304" w14:textId="77777777" w:rsidR="002B424F" w:rsidRPr="00677940" w:rsidRDefault="002D70ED" w:rsidP="00FF5482">
      <w:pPr>
        <w:pStyle w:val="30"/>
        <w:rPr>
          <w:rFonts w:eastAsiaTheme="minorEastAsia" w:cstheme="minorBidi"/>
          <w:snapToGrid/>
          <w:kern w:val="0"/>
          <w:sz w:val="22"/>
          <w:szCs w:val="22"/>
        </w:rPr>
      </w:pPr>
      <w:hyperlink w:anchor="_Toc445130727" w:history="1">
        <w:r w:rsidR="002B424F" w:rsidRPr="00677940">
          <w:rPr>
            <w:rStyle w:val="afffff2"/>
            <w:rFonts w:ascii="Calibri" w:hAnsi="Calibri"/>
          </w:rPr>
          <w:t>Authorization</w:t>
        </w:r>
        <w:r w:rsidR="002B424F" w:rsidRPr="00677940">
          <w:rPr>
            <w:webHidden/>
          </w:rPr>
          <w:tab/>
        </w:r>
        <w:r w:rsidR="002B424F" w:rsidRPr="00677940">
          <w:rPr>
            <w:webHidden/>
          </w:rPr>
          <w:fldChar w:fldCharType="begin"/>
        </w:r>
        <w:r w:rsidR="002B424F" w:rsidRPr="00677940">
          <w:rPr>
            <w:webHidden/>
          </w:rPr>
          <w:instrText xml:space="preserve"> PAGEREF _Toc445130727 \h </w:instrText>
        </w:r>
        <w:r w:rsidR="002B424F" w:rsidRPr="00677940">
          <w:rPr>
            <w:webHidden/>
          </w:rPr>
        </w:r>
        <w:r w:rsidR="002B424F" w:rsidRPr="00677940">
          <w:rPr>
            <w:webHidden/>
          </w:rPr>
          <w:fldChar w:fldCharType="separate"/>
        </w:r>
        <w:r w:rsidR="002B424F" w:rsidRPr="00677940">
          <w:rPr>
            <w:webHidden/>
          </w:rPr>
          <w:t>36</w:t>
        </w:r>
        <w:r w:rsidR="002B424F" w:rsidRPr="00677940">
          <w:rPr>
            <w:webHidden/>
          </w:rPr>
          <w:fldChar w:fldCharType="end"/>
        </w:r>
      </w:hyperlink>
    </w:p>
    <w:p w14:paraId="1769BEC1" w14:textId="77777777" w:rsidR="002B424F" w:rsidRPr="00677940" w:rsidRDefault="002D70ED" w:rsidP="00FF5482">
      <w:pPr>
        <w:pStyle w:val="30"/>
        <w:rPr>
          <w:rFonts w:eastAsiaTheme="minorEastAsia" w:cstheme="minorBidi"/>
          <w:snapToGrid/>
          <w:kern w:val="0"/>
          <w:sz w:val="22"/>
          <w:szCs w:val="22"/>
        </w:rPr>
      </w:pPr>
      <w:hyperlink w:anchor="_Toc445130728" w:history="1">
        <w:r w:rsidR="002B424F" w:rsidRPr="00677940">
          <w:rPr>
            <w:rStyle w:val="afffff2"/>
            <w:rFonts w:ascii="Calibri" w:hAnsi="Calibri"/>
          </w:rPr>
          <w:t>Accounting</w:t>
        </w:r>
        <w:r w:rsidR="002B424F" w:rsidRPr="00677940">
          <w:rPr>
            <w:webHidden/>
          </w:rPr>
          <w:tab/>
        </w:r>
        <w:r w:rsidR="002B424F" w:rsidRPr="00677940">
          <w:rPr>
            <w:webHidden/>
          </w:rPr>
          <w:fldChar w:fldCharType="begin"/>
        </w:r>
        <w:r w:rsidR="002B424F" w:rsidRPr="00677940">
          <w:rPr>
            <w:webHidden/>
          </w:rPr>
          <w:instrText xml:space="preserve"> PAGEREF _Toc445130728 \h </w:instrText>
        </w:r>
        <w:r w:rsidR="002B424F" w:rsidRPr="00677940">
          <w:rPr>
            <w:webHidden/>
          </w:rPr>
        </w:r>
        <w:r w:rsidR="002B424F" w:rsidRPr="00677940">
          <w:rPr>
            <w:webHidden/>
          </w:rPr>
          <w:fldChar w:fldCharType="separate"/>
        </w:r>
        <w:r w:rsidR="002B424F" w:rsidRPr="00677940">
          <w:rPr>
            <w:webHidden/>
          </w:rPr>
          <w:t>38</w:t>
        </w:r>
        <w:r w:rsidR="002B424F" w:rsidRPr="00677940">
          <w:rPr>
            <w:webHidden/>
          </w:rPr>
          <w:fldChar w:fldCharType="end"/>
        </w:r>
      </w:hyperlink>
    </w:p>
    <w:p w14:paraId="4EC7A4B0" w14:textId="77777777" w:rsidR="002B424F" w:rsidRPr="00677940" w:rsidRDefault="002D70ED" w:rsidP="00FF5482">
      <w:pPr>
        <w:pStyle w:val="30"/>
        <w:rPr>
          <w:rFonts w:eastAsiaTheme="minorEastAsia" w:cstheme="minorBidi"/>
          <w:snapToGrid/>
          <w:kern w:val="0"/>
          <w:sz w:val="22"/>
          <w:szCs w:val="22"/>
        </w:rPr>
      </w:pPr>
      <w:hyperlink w:anchor="_Toc445130729" w:history="1">
        <w:r w:rsidR="002B424F" w:rsidRPr="00677940">
          <w:rPr>
            <w:rStyle w:val="afffff2"/>
            <w:rFonts w:ascii="Calibri" w:hAnsi="Calibri"/>
          </w:rPr>
          <w:t>Session Access Management</w:t>
        </w:r>
        <w:r w:rsidR="002B424F" w:rsidRPr="00677940">
          <w:rPr>
            <w:webHidden/>
          </w:rPr>
          <w:tab/>
        </w:r>
        <w:r w:rsidR="002B424F" w:rsidRPr="00677940">
          <w:rPr>
            <w:webHidden/>
          </w:rPr>
          <w:fldChar w:fldCharType="begin"/>
        </w:r>
        <w:r w:rsidR="002B424F" w:rsidRPr="00677940">
          <w:rPr>
            <w:webHidden/>
          </w:rPr>
          <w:instrText xml:space="preserve"> PAGEREF _Toc445130729 \h </w:instrText>
        </w:r>
        <w:r w:rsidR="002B424F" w:rsidRPr="00677940">
          <w:rPr>
            <w:webHidden/>
          </w:rPr>
        </w:r>
        <w:r w:rsidR="002B424F" w:rsidRPr="00677940">
          <w:rPr>
            <w:webHidden/>
          </w:rPr>
          <w:fldChar w:fldCharType="separate"/>
        </w:r>
        <w:r w:rsidR="002B424F" w:rsidRPr="00677940">
          <w:rPr>
            <w:webHidden/>
          </w:rPr>
          <w:t>38</w:t>
        </w:r>
        <w:r w:rsidR="002B424F" w:rsidRPr="00677940">
          <w:rPr>
            <w:webHidden/>
          </w:rPr>
          <w:fldChar w:fldCharType="end"/>
        </w:r>
      </w:hyperlink>
    </w:p>
    <w:p w14:paraId="5C05E514" w14:textId="77777777" w:rsidR="002B424F" w:rsidRPr="00677940" w:rsidRDefault="002D70ED" w:rsidP="00FF5482">
      <w:pPr>
        <w:pStyle w:val="30"/>
        <w:rPr>
          <w:rFonts w:eastAsiaTheme="minorEastAsia" w:cstheme="minorBidi"/>
          <w:snapToGrid/>
          <w:kern w:val="0"/>
          <w:sz w:val="22"/>
          <w:szCs w:val="22"/>
        </w:rPr>
      </w:pPr>
      <w:hyperlink w:anchor="_Toc445130730" w:history="1">
        <w:r w:rsidR="002B424F" w:rsidRPr="00677940">
          <w:rPr>
            <w:rStyle w:val="afffff2"/>
            <w:rFonts w:ascii="Calibri" w:hAnsi="Calibri"/>
          </w:rPr>
          <w:t>Privilege level Configuration</w:t>
        </w:r>
        <w:r w:rsidR="002B424F" w:rsidRPr="00677940">
          <w:rPr>
            <w:webHidden/>
          </w:rPr>
          <w:tab/>
        </w:r>
        <w:r w:rsidR="002B424F" w:rsidRPr="00677940">
          <w:rPr>
            <w:webHidden/>
          </w:rPr>
          <w:fldChar w:fldCharType="begin"/>
        </w:r>
        <w:r w:rsidR="002B424F" w:rsidRPr="00677940">
          <w:rPr>
            <w:webHidden/>
          </w:rPr>
          <w:instrText xml:space="preserve"> PAGEREF _Toc445130730 \h </w:instrText>
        </w:r>
        <w:r w:rsidR="002B424F" w:rsidRPr="00677940">
          <w:rPr>
            <w:webHidden/>
          </w:rPr>
        </w:r>
        <w:r w:rsidR="002B424F" w:rsidRPr="00677940">
          <w:rPr>
            <w:webHidden/>
          </w:rPr>
          <w:fldChar w:fldCharType="separate"/>
        </w:r>
        <w:r w:rsidR="002B424F" w:rsidRPr="00677940">
          <w:rPr>
            <w:webHidden/>
          </w:rPr>
          <w:t>39</w:t>
        </w:r>
        <w:r w:rsidR="002B424F" w:rsidRPr="00677940">
          <w:rPr>
            <w:webHidden/>
          </w:rPr>
          <w:fldChar w:fldCharType="end"/>
        </w:r>
      </w:hyperlink>
    </w:p>
    <w:p w14:paraId="693214BE" w14:textId="77777777" w:rsidR="002B424F" w:rsidRPr="00677940" w:rsidRDefault="002D70ED">
      <w:pPr>
        <w:pStyle w:val="20"/>
        <w:rPr>
          <w:rFonts w:ascii="Calibri" w:eastAsiaTheme="minorEastAsia" w:hAnsi="Calibri" w:cstheme="minorBidi"/>
          <w:noProof/>
          <w:snapToGrid/>
          <w:kern w:val="0"/>
          <w:sz w:val="22"/>
          <w:szCs w:val="22"/>
        </w:rPr>
      </w:pPr>
      <w:hyperlink w:anchor="_Toc445130731" w:history="1">
        <w:r w:rsidR="002B424F" w:rsidRPr="00677940">
          <w:rPr>
            <w:rStyle w:val="afffff2"/>
            <w:rFonts w:ascii="Calibri" w:hAnsi="Calibri"/>
            <w:noProof/>
          </w:rPr>
          <w:t>Server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_Toc445130731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w:t>
        </w:r>
        <w:r w:rsidR="002B424F" w:rsidRPr="00677940">
          <w:rPr>
            <w:rFonts w:ascii="Calibri" w:hAnsi="Calibri"/>
            <w:noProof/>
            <w:webHidden/>
          </w:rPr>
          <w:fldChar w:fldCharType="end"/>
        </w:r>
      </w:hyperlink>
    </w:p>
    <w:p w14:paraId="4152AD1E" w14:textId="77777777" w:rsidR="002B424F" w:rsidRPr="00677940" w:rsidRDefault="002D70ED" w:rsidP="00FF5482">
      <w:pPr>
        <w:pStyle w:val="30"/>
        <w:rPr>
          <w:rFonts w:eastAsiaTheme="minorEastAsia" w:cstheme="minorBidi"/>
          <w:snapToGrid/>
          <w:kern w:val="0"/>
          <w:sz w:val="22"/>
          <w:szCs w:val="22"/>
        </w:rPr>
      </w:pPr>
      <w:hyperlink w:anchor="_Toc445130732" w:history="1">
        <w:r w:rsidR="002B424F" w:rsidRPr="00677940">
          <w:rPr>
            <w:rStyle w:val="afffff2"/>
            <w:rFonts w:ascii="Calibri" w:hAnsi="Calibri"/>
          </w:rPr>
          <w:t>RADIUS Server Configuration</w:t>
        </w:r>
        <w:r w:rsidR="002B424F" w:rsidRPr="00677940">
          <w:rPr>
            <w:webHidden/>
          </w:rPr>
          <w:tab/>
        </w:r>
        <w:r w:rsidR="002B424F" w:rsidRPr="00677940">
          <w:rPr>
            <w:webHidden/>
          </w:rPr>
          <w:fldChar w:fldCharType="begin"/>
        </w:r>
        <w:r w:rsidR="002B424F" w:rsidRPr="00677940">
          <w:rPr>
            <w:webHidden/>
          </w:rPr>
          <w:instrText xml:space="preserve"> PAGEREF _Toc445130732 \h </w:instrText>
        </w:r>
        <w:r w:rsidR="002B424F" w:rsidRPr="00677940">
          <w:rPr>
            <w:webHidden/>
          </w:rPr>
        </w:r>
        <w:r w:rsidR="002B424F" w:rsidRPr="00677940">
          <w:rPr>
            <w:webHidden/>
          </w:rPr>
          <w:fldChar w:fldCharType="separate"/>
        </w:r>
        <w:r w:rsidR="002B424F" w:rsidRPr="00677940">
          <w:rPr>
            <w:webHidden/>
          </w:rPr>
          <w:t>41</w:t>
        </w:r>
        <w:r w:rsidR="002B424F" w:rsidRPr="00677940">
          <w:rPr>
            <w:webHidden/>
          </w:rPr>
          <w:fldChar w:fldCharType="end"/>
        </w:r>
      </w:hyperlink>
    </w:p>
    <w:p w14:paraId="1BC8278D" w14:textId="77777777" w:rsidR="002B424F" w:rsidRPr="00677940" w:rsidRDefault="002D70ED" w:rsidP="00FF5482">
      <w:pPr>
        <w:pStyle w:val="30"/>
        <w:rPr>
          <w:rFonts w:eastAsiaTheme="minorEastAsia" w:cstheme="minorBidi"/>
          <w:snapToGrid/>
          <w:kern w:val="0"/>
          <w:sz w:val="22"/>
          <w:szCs w:val="22"/>
        </w:rPr>
      </w:pPr>
      <w:hyperlink w:anchor="_Toc445130733" w:history="1">
        <w:r w:rsidR="002B424F" w:rsidRPr="00677940">
          <w:rPr>
            <w:rStyle w:val="afffff2"/>
            <w:rFonts w:ascii="Calibri" w:hAnsi="Calibri"/>
          </w:rPr>
          <w:t>TACACS+ Server Configuration</w:t>
        </w:r>
        <w:r w:rsidR="002B424F" w:rsidRPr="00677940">
          <w:rPr>
            <w:webHidden/>
          </w:rPr>
          <w:tab/>
        </w:r>
        <w:r w:rsidR="002B424F" w:rsidRPr="00677940">
          <w:rPr>
            <w:webHidden/>
          </w:rPr>
          <w:fldChar w:fldCharType="begin"/>
        </w:r>
        <w:r w:rsidR="002B424F" w:rsidRPr="00677940">
          <w:rPr>
            <w:webHidden/>
          </w:rPr>
          <w:instrText xml:space="preserve"> PAGEREF _Toc445130733 \h </w:instrText>
        </w:r>
        <w:r w:rsidR="002B424F" w:rsidRPr="00677940">
          <w:rPr>
            <w:webHidden/>
          </w:rPr>
        </w:r>
        <w:r w:rsidR="002B424F" w:rsidRPr="00677940">
          <w:rPr>
            <w:webHidden/>
          </w:rPr>
          <w:fldChar w:fldCharType="separate"/>
        </w:r>
        <w:r w:rsidR="002B424F" w:rsidRPr="00677940">
          <w:rPr>
            <w:webHidden/>
          </w:rPr>
          <w:t>42</w:t>
        </w:r>
        <w:r w:rsidR="002B424F" w:rsidRPr="00677940">
          <w:rPr>
            <w:webHidden/>
          </w:rPr>
          <w:fldChar w:fldCharType="end"/>
        </w:r>
      </w:hyperlink>
    </w:p>
    <w:p w14:paraId="68A202EB" w14:textId="77777777" w:rsidR="002B424F" w:rsidRPr="00677940" w:rsidRDefault="002D70ED">
      <w:pPr>
        <w:pStyle w:val="20"/>
        <w:rPr>
          <w:rFonts w:ascii="Calibri" w:eastAsiaTheme="minorEastAsia" w:hAnsi="Calibri" w:cstheme="minorBidi"/>
          <w:noProof/>
          <w:snapToGrid/>
          <w:kern w:val="0"/>
          <w:sz w:val="22"/>
          <w:szCs w:val="22"/>
        </w:rPr>
      </w:pPr>
      <w:hyperlink w:anchor="_Toc445130734" w:history="1">
        <w:r w:rsidR="002B424F" w:rsidRPr="00677940">
          <w:rPr>
            <w:rStyle w:val="afffff2"/>
            <w:rFonts w:ascii="Calibri" w:hAnsi="Calibri"/>
            <w:noProof/>
          </w:rPr>
          <w:t>Setting Hostname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_Toc445130734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43</w:t>
        </w:r>
        <w:r w:rsidR="002B424F" w:rsidRPr="00677940">
          <w:rPr>
            <w:rFonts w:ascii="Calibri" w:hAnsi="Calibri"/>
            <w:noProof/>
            <w:webHidden/>
          </w:rPr>
          <w:fldChar w:fldCharType="end"/>
        </w:r>
      </w:hyperlink>
    </w:p>
    <w:p w14:paraId="2A56E224" w14:textId="77777777" w:rsidR="002B424F" w:rsidRPr="00677940" w:rsidRDefault="002D70ED">
      <w:pPr>
        <w:pStyle w:val="20"/>
        <w:rPr>
          <w:rFonts w:ascii="Calibri" w:eastAsiaTheme="minorEastAsia" w:hAnsi="Calibri" w:cstheme="minorBidi"/>
          <w:noProof/>
          <w:snapToGrid/>
          <w:kern w:val="0"/>
          <w:sz w:val="22"/>
          <w:szCs w:val="22"/>
        </w:rPr>
      </w:pPr>
      <w:hyperlink w:anchor="_Toc445130735" w:history="1">
        <w:r w:rsidR="002B424F" w:rsidRPr="00677940">
          <w:rPr>
            <w:rStyle w:val="afffff2"/>
            <w:rFonts w:ascii="Calibri" w:hAnsi="Calibri"/>
            <w:noProof/>
          </w:rPr>
          <w:t>SNMP (Simple Network Management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_Toc445130735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45</w:t>
        </w:r>
        <w:r w:rsidR="002B424F" w:rsidRPr="00677940">
          <w:rPr>
            <w:rFonts w:ascii="Calibri" w:hAnsi="Calibri"/>
            <w:noProof/>
            <w:webHidden/>
          </w:rPr>
          <w:fldChar w:fldCharType="end"/>
        </w:r>
      </w:hyperlink>
    </w:p>
    <w:p w14:paraId="622E40B7" w14:textId="77777777" w:rsidR="002B424F" w:rsidRPr="00677940" w:rsidRDefault="002D70ED" w:rsidP="00FF5482">
      <w:pPr>
        <w:pStyle w:val="30"/>
        <w:rPr>
          <w:rFonts w:eastAsiaTheme="minorEastAsia" w:cstheme="minorBidi"/>
          <w:snapToGrid/>
          <w:kern w:val="0"/>
          <w:sz w:val="22"/>
          <w:szCs w:val="22"/>
        </w:rPr>
      </w:pPr>
      <w:hyperlink w:anchor="_Toc445130736" w:history="1">
        <w:r w:rsidR="002B424F" w:rsidRPr="00677940">
          <w:rPr>
            <w:rStyle w:val="afffff2"/>
            <w:rFonts w:ascii="Calibri" w:hAnsi="Calibri"/>
          </w:rPr>
          <w:t>SNMP Configuration</w:t>
        </w:r>
        <w:r w:rsidR="002B424F" w:rsidRPr="00677940">
          <w:rPr>
            <w:webHidden/>
          </w:rPr>
          <w:tab/>
        </w:r>
        <w:r w:rsidR="002B424F" w:rsidRPr="00677940">
          <w:rPr>
            <w:webHidden/>
          </w:rPr>
          <w:fldChar w:fldCharType="begin"/>
        </w:r>
        <w:r w:rsidR="002B424F" w:rsidRPr="00677940">
          <w:rPr>
            <w:webHidden/>
          </w:rPr>
          <w:instrText xml:space="preserve"> PAGEREF _Toc445130736 \h </w:instrText>
        </w:r>
        <w:r w:rsidR="002B424F" w:rsidRPr="00677940">
          <w:rPr>
            <w:webHidden/>
          </w:rPr>
        </w:r>
        <w:r w:rsidR="002B424F" w:rsidRPr="00677940">
          <w:rPr>
            <w:webHidden/>
          </w:rPr>
          <w:fldChar w:fldCharType="separate"/>
        </w:r>
        <w:r w:rsidR="002B424F" w:rsidRPr="00677940">
          <w:rPr>
            <w:webHidden/>
          </w:rPr>
          <w:t>45</w:t>
        </w:r>
        <w:r w:rsidR="002B424F" w:rsidRPr="00677940">
          <w:rPr>
            <w:webHidden/>
          </w:rPr>
          <w:fldChar w:fldCharType="end"/>
        </w:r>
      </w:hyperlink>
    </w:p>
    <w:p w14:paraId="23758AD1" w14:textId="77777777" w:rsidR="002B424F" w:rsidRPr="00677940" w:rsidRDefault="002D70ED" w:rsidP="00FF5482">
      <w:pPr>
        <w:pStyle w:val="30"/>
        <w:rPr>
          <w:rFonts w:eastAsiaTheme="minorEastAsia" w:cstheme="minorBidi"/>
          <w:snapToGrid/>
          <w:kern w:val="0"/>
          <w:sz w:val="22"/>
          <w:szCs w:val="22"/>
        </w:rPr>
      </w:pPr>
      <w:hyperlink w:anchor="_Toc445130737" w:history="1">
        <w:r w:rsidR="002B424F" w:rsidRPr="00677940">
          <w:rPr>
            <w:rStyle w:val="afffff2"/>
            <w:rFonts w:ascii="Calibri" w:hAnsi="Calibri"/>
          </w:rPr>
          <w:t>SNMP Community</w:t>
        </w:r>
        <w:r w:rsidR="002B424F" w:rsidRPr="00677940">
          <w:rPr>
            <w:webHidden/>
          </w:rPr>
          <w:tab/>
        </w:r>
        <w:r w:rsidR="002B424F" w:rsidRPr="00677940">
          <w:rPr>
            <w:webHidden/>
          </w:rPr>
          <w:fldChar w:fldCharType="begin"/>
        </w:r>
        <w:r w:rsidR="002B424F" w:rsidRPr="00677940">
          <w:rPr>
            <w:webHidden/>
          </w:rPr>
          <w:instrText xml:space="preserve"> PAGEREF _Toc445130737 \h </w:instrText>
        </w:r>
        <w:r w:rsidR="002B424F" w:rsidRPr="00677940">
          <w:rPr>
            <w:webHidden/>
          </w:rPr>
        </w:r>
        <w:r w:rsidR="002B424F" w:rsidRPr="00677940">
          <w:rPr>
            <w:webHidden/>
          </w:rPr>
          <w:fldChar w:fldCharType="separate"/>
        </w:r>
        <w:r w:rsidR="002B424F" w:rsidRPr="00677940">
          <w:rPr>
            <w:webHidden/>
          </w:rPr>
          <w:t>45</w:t>
        </w:r>
        <w:r w:rsidR="002B424F" w:rsidRPr="00677940">
          <w:rPr>
            <w:webHidden/>
          </w:rPr>
          <w:fldChar w:fldCharType="end"/>
        </w:r>
      </w:hyperlink>
    </w:p>
    <w:p w14:paraId="6F5B41B3" w14:textId="77777777" w:rsidR="002B424F" w:rsidRPr="00677940" w:rsidRDefault="002D70ED" w:rsidP="00FF5482">
      <w:pPr>
        <w:pStyle w:val="30"/>
        <w:rPr>
          <w:rFonts w:eastAsiaTheme="minorEastAsia" w:cstheme="minorBidi"/>
          <w:snapToGrid/>
          <w:kern w:val="0"/>
          <w:sz w:val="22"/>
          <w:szCs w:val="22"/>
        </w:rPr>
      </w:pPr>
      <w:hyperlink w:anchor="_Toc445130738" w:history="1">
        <w:r w:rsidR="002B424F" w:rsidRPr="00677940">
          <w:rPr>
            <w:rStyle w:val="afffff2"/>
            <w:rFonts w:ascii="Calibri" w:hAnsi="Calibri"/>
          </w:rPr>
          <w:t>SNMP Trap host</w:t>
        </w:r>
        <w:r w:rsidR="002B424F" w:rsidRPr="00677940">
          <w:rPr>
            <w:webHidden/>
          </w:rPr>
          <w:tab/>
        </w:r>
        <w:r w:rsidR="002B424F" w:rsidRPr="00677940">
          <w:rPr>
            <w:webHidden/>
          </w:rPr>
          <w:fldChar w:fldCharType="begin"/>
        </w:r>
        <w:r w:rsidR="002B424F" w:rsidRPr="00677940">
          <w:rPr>
            <w:webHidden/>
          </w:rPr>
          <w:instrText xml:space="preserve"> PAGEREF _Toc445130738 \h </w:instrText>
        </w:r>
        <w:r w:rsidR="002B424F" w:rsidRPr="00677940">
          <w:rPr>
            <w:webHidden/>
          </w:rPr>
        </w:r>
        <w:r w:rsidR="002B424F" w:rsidRPr="00677940">
          <w:rPr>
            <w:webHidden/>
          </w:rPr>
          <w:fldChar w:fldCharType="separate"/>
        </w:r>
        <w:r w:rsidR="002B424F" w:rsidRPr="00677940">
          <w:rPr>
            <w:webHidden/>
          </w:rPr>
          <w:t>46</w:t>
        </w:r>
        <w:r w:rsidR="002B424F" w:rsidRPr="00677940">
          <w:rPr>
            <w:webHidden/>
          </w:rPr>
          <w:fldChar w:fldCharType="end"/>
        </w:r>
      </w:hyperlink>
    </w:p>
    <w:p w14:paraId="1AF45EB3" w14:textId="77777777" w:rsidR="002B424F" w:rsidRPr="00677940" w:rsidRDefault="002D70ED" w:rsidP="00FF5482">
      <w:pPr>
        <w:pStyle w:val="30"/>
        <w:rPr>
          <w:rFonts w:eastAsiaTheme="minorEastAsia" w:cstheme="minorBidi"/>
          <w:snapToGrid/>
          <w:kern w:val="0"/>
          <w:sz w:val="22"/>
          <w:szCs w:val="22"/>
        </w:rPr>
      </w:pPr>
      <w:hyperlink w:anchor="_Toc445130739" w:history="1">
        <w:r w:rsidR="002B424F" w:rsidRPr="00677940">
          <w:rPr>
            <w:rStyle w:val="afffff2"/>
            <w:rFonts w:ascii="Calibri" w:hAnsi="Calibri"/>
          </w:rPr>
          <w:t>SNMP Trap</w:t>
        </w:r>
        <w:r w:rsidR="002B424F" w:rsidRPr="00677940">
          <w:rPr>
            <w:webHidden/>
          </w:rPr>
          <w:tab/>
        </w:r>
        <w:r w:rsidR="002B424F" w:rsidRPr="00677940">
          <w:rPr>
            <w:webHidden/>
          </w:rPr>
          <w:fldChar w:fldCharType="begin"/>
        </w:r>
        <w:r w:rsidR="002B424F" w:rsidRPr="00677940">
          <w:rPr>
            <w:webHidden/>
          </w:rPr>
          <w:instrText xml:space="preserve"> PAGEREF _Toc445130739 \h </w:instrText>
        </w:r>
        <w:r w:rsidR="002B424F" w:rsidRPr="00677940">
          <w:rPr>
            <w:webHidden/>
          </w:rPr>
        </w:r>
        <w:r w:rsidR="002B424F" w:rsidRPr="00677940">
          <w:rPr>
            <w:webHidden/>
          </w:rPr>
          <w:fldChar w:fldCharType="separate"/>
        </w:r>
        <w:r w:rsidR="002B424F" w:rsidRPr="00677940">
          <w:rPr>
            <w:webHidden/>
          </w:rPr>
          <w:t>48</w:t>
        </w:r>
        <w:r w:rsidR="002B424F" w:rsidRPr="00677940">
          <w:rPr>
            <w:webHidden/>
          </w:rPr>
          <w:fldChar w:fldCharType="end"/>
        </w:r>
      </w:hyperlink>
    </w:p>
    <w:p w14:paraId="2BE1B772" w14:textId="77777777" w:rsidR="002B424F" w:rsidRPr="00677940" w:rsidRDefault="002D70ED" w:rsidP="00FF5482">
      <w:pPr>
        <w:pStyle w:val="30"/>
        <w:rPr>
          <w:rFonts w:eastAsiaTheme="minorEastAsia" w:cstheme="minorBidi"/>
          <w:snapToGrid/>
          <w:kern w:val="0"/>
          <w:sz w:val="22"/>
          <w:szCs w:val="22"/>
        </w:rPr>
      </w:pPr>
      <w:hyperlink w:anchor="_Toc445130740" w:history="1">
        <w:r w:rsidR="002B424F" w:rsidRPr="00677940">
          <w:rPr>
            <w:rStyle w:val="afffff2"/>
            <w:rFonts w:ascii="Calibri" w:hAnsi="Calibri"/>
          </w:rPr>
          <w:t>SNMPv3 Configuration</w:t>
        </w:r>
        <w:r w:rsidR="002B424F" w:rsidRPr="00677940">
          <w:rPr>
            <w:webHidden/>
          </w:rPr>
          <w:tab/>
        </w:r>
        <w:r w:rsidR="002B424F" w:rsidRPr="00677940">
          <w:rPr>
            <w:webHidden/>
          </w:rPr>
          <w:fldChar w:fldCharType="begin"/>
        </w:r>
        <w:r w:rsidR="002B424F" w:rsidRPr="00677940">
          <w:rPr>
            <w:webHidden/>
          </w:rPr>
          <w:instrText xml:space="preserve"> PAGEREF _Toc445130740 \h </w:instrText>
        </w:r>
        <w:r w:rsidR="002B424F" w:rsidRPr="00677940">
          <w:rPr>
            <w:webHidden/>
          </w:rPr>
        </w:r>
        <w:r w:rsidR="002B424F" w:rsidRPr="00677940">
          <w:rPr>
            <w:webHidden/>
          </w:rPr>
          <w:fldChar w:fldCharType="separate"/>
        </w:r>
        <w:r w:rsidR="002B424F" w:rsidRPr="00677940">
          <w:rPr>
            <w:webHidden/>
          </w:rPr>
          <w:t>48</w:t>
        </w:r>
        <w:r w:rsidR="002B424F" w:rsidRPr="00677940">
          <w:rPr>
            <w:webHidden/>
          </w:rPr>
          <w:fldChar w:fldCharType="end"/>
        </w:r>
      </w:hyperlink>
    </w:p>
    <w:p w14:paraId="0D474FA8" w14:textId="77777777" w:rsidR="002B424F" w:rsidRPr="00677940" w:rsidRDefault="002D70ED" w:rsidP="00FF5482">
      <w:pPr>
        <w:pStyle w:val="30"/>
        <w:rPr>
          <w:rFonts w:eastAsiaTheme="minorEastAsia" w:cstheme="minorBidi"/>
          <w:snapToGrid/>
          <w:kern w:val="0"/>
          <w:sz w:val="22"/>
          <w:szCs w:val="22"/>
        </w:rPr>
      </w:pPr>
      <w:hyperlink w:anchor="_Toc445130741" w:history="1">
        <w:r w:rsidR="002B424F" w:rsidRPr="00677940">
          <w:rPr>
            <w:rStyle w:val="afffff2"/>
            <w:rFonts w:ascii="Calibri" w:hAnsi="Calibri"/>
          </w:rPr>
          <w:t>SNMP engineID</w:t>
        </w:r>
        <w:r w:rsidR="002B424F" w:rsidRPr="00677940">
          <w:rPr>
            <w:webHidden/>
          </w:rPr>
          <w:tab/>
        </w:r>
        <w:r w:rsidR="002B424F" w:rsidRPr="00677940">
          <w:rPr>
            <w:webHidden/>
          </w:rPr>
          <w:fldChar w:fldCharType="begin"/>
        </w:r>
        <w:r w:rsidR="002B424F" w:rsidRPr="00677940">
          <w:rPr>
            <w:webHidden/>
          </w:rPr>
          <w:instrText xml:space="preserve"> PAGEREF _Toc445130741 \h </w:instrText>
        </w:r>
        <w:r w:rsidR="002B424F" w:rsidRPr="00677940">
          <w:rPr>
            <w:webHidden/>
          </w:rPr>
        </w:r>
        <w:r w:rsidR="002B424F" w:rsidRPr="00677940">
          <w:rPr>
            <w:webHidden/>
          </w:rPr>
          <w:fldChar w:fldCharType="separate"/>
        </w:r>
        <w:r w:rsidR="002B424F" w:rsidRPr="00677940">
          <w:rPr>
            <w:webHidden/>
          </w:rPr>
          <w:t>49</w:t>
        </w:r>
        <w:r w:rsidR="002B424F" w:rsidRPr="00677940">
          <w:rPr>
            <w:webHidden/>
          </w:rPr>
          <w:fldChar w:fldCharType="end"/>
        </w:r>
      </w:hyperlink>
    </w:p>
    <w:p w14:paraId="03C79F33" w14:textId="77777777" w:rsidR="002B424F" w:rsidRPr="00677940" w:rsidRDefault="002D70ED" w:rsidP="00FF5482">
      <w:pPr>
        <w:pStyle w:val="30"/>
        <w:rPr>
          <w:rFonts w:eastAsiaTheme="minorEastAsia" w:cstheme="minorBidi"/>
          <w:snapToGrid/>
          <w:kern w:val="0"/>
          <w:sz w:val="22"/>
          <w:szCs w:val="22"/>
        </w:rPr>
      </w:pPr>
      <w:hyperlink w:anchor="_Toc445130742" w:history="1">
        <w:r w:rsidR="002B424F" w:rsidRPr="00677940">
          <w:rPr>
            <w:rStyle w:val="afffff2"/>
            <w:rFonts w:ascii="Calibri" w:hAnsi="Calibri"/>
          </w:rPr>
          <w:t>User of SNMPv3</w:t>
        </w:r>
        <w:r w:rsidR="002B424F" w:rsidRPr="00677940">
          <w:rPr>
            <w:webHidden/>
          </w:rPr>
          <w:tab/>
        </w:r>
        <w:r w:rsidR="002B424F" w:rsidRPr="00677940">
          <w:rPr>
            <w:webHidden/>
          </w:rPr>
          <w:fldChar w:fldCharType="begin"/>
        </w:r>
        <w:r w:rsidR="002B424F" w:rsidRPr="00677940">
          <w:rPr>
            <w:webHidden/>
          </w:rPr>
          <w:instrText xml:space="preserve"> PAGEREF _Toc445130742 \h </w:instrText>
        </w:r>
        <w:r w:rsidR="002B424F" w:rsidRPr="00677940">
          <w:rPr>
            <w:webHidden/>
          </w:rPr>
        </w:r>
        <w:r w:rsidR="002B424F" w:rsidRPr="00677940">
          <w:rPr>
            <w:webHidden/>
          </w:rPr>
          <w:fldChar w:fldCharType="separate"/>
        </w:r>
        <w:r w:rsidR="002B424F" w:rsidRPr="00677940">
          <w:rPr>
            <w:webHidden/>
          </w:rPr>
          <w:t>50</w:t>
        </w:r>
        <w:r w:rsidR="002B424F" w:rsidRPr="00677940">
          <w:rPr>
            <w:webHidden/>
          </w:rPr>
          <w:fldChar w:fldCharType="end"/>
        </w:r>
      </w:hyperlink>
    </w:p>
    <w:p w14:paraId="1C331FBA" w14:textId="77777777" w:rsidR="002B424F" w:rsidRPr="00677940" w:rsidRDefault="002D70ED">
      <w:pPr>
        <w:pStyle w:val="20"/>
        <w:rPr>
          <w:rFonts w:ascii="Calibri" w:eastAsiaTheme="minorEastAsia" w:hAnsi="Calibri" w:cstheme="minorBidi"/>
          <w:noProof/>
          <w:snapToGrid/>
          <w:kern w:val="0"/>
          <w:sz w:val="22"/>
          <w:szCs w:val="22"/>
        </w:rPr>
      </w:pPr>
      <w:hyperlink w:anchor="_Toc445130743" w:history="1">
        <w:r w:rsidR="002B424F" w:rsidRPr="00677940">
          <w:rPr>
            <w:rStyle w:val="afffff2"/>
            <w:rFonts w:ascii="Calibri" w:hAnsi="Calibri"/>
            <w:noProof/>
          </w:rPr>
          <w:t>ACL (Access Control List)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_Toc445130743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51</w:t>
        </w:r>
        <w:r w:rsidR="002B424F" w:rsidRPr="00677940">
          <w:rPr>
            <w:rFonts w:ascii="Calibri" w:hAnsi="Calibri"/>
            <w:noProof/>
            <w:webHidden/>
          </w:rPr>
          <w:fldChar w:fldCharType="end"/>
        </w:r>
      </w:hyperlink>
    </w:p>
    <w:p w14:paraId="7054DEE3" w14:textId="77777777" w:rsidR="002B424F" w:rsidRPr="00677940" w:rsidRDefault="002D70ED" w:rsidP="00FF5482">
      <w:pPr>
        <w:pStyle w:val="30"/>
        <w:rPr>
          <w:rFonts w:eastAsiaTheme="minorEastAsia" w:cstheme="minorBidi"/>
          <w:snapToGrid/>
          <w:kern w:val="0"/>
          <w:sz w:val="22"/>
          <w:szCs w:val="22"/>
        </w:rPr>
      </w:pPr>
      <w:hyperlink w:anchor="_Toc445130744" w:history="1">
        <w:r w:rsidR="002B424F" w:rsidRPr="00677940">
          <w:rPr>
            <w:rStyle w:val="afffff2"/>
            <w:rFonts w:ascii="Calibri" w:hAnsi="Calibri"/>
          </w:rPr>
          <w:t>Rules for ACL Creation</w:t>
        </w:r>
        <w:r w:rsidR="002B424F" w:rsidRPr="00677940">
          <w:rPr>
            <w:webHidden/>
          </w:rPr>
          <w:tab/>
        </w:r>
        <w:r w:rsidR="002B424F" w:rsidRPr="00677940">
          <w:rPr>
            <w:webHidden/>
          </w:rPr>
          <w:fldChar w:fldCharType="begin"/>
        </w:r>
        <w:r w:rsidR="002B424F" w:rsidRPr="00677940">
          <w:rPr>
            <w:webHidden/>
          </w:rPr>
          <w:instrText xml:space="preserve"> PAGEREF _Toc445130744 \h </w:instrText>
        </w:r>
        <w:r w:rsidR="002B424F" w:rsidRPr="00677940">
          <w:rPr>
            <w:webHidden/>
          </w:rPr>
        </w:r>
        <w:r w:rsidR="002B424F" w:rsidRPr="00677940">
          <w:rPr>
            <w:webHidden/>
          </w:rPr>
          <w:fldChar w:fldCharType="separate"/>
        </w:r>
        <w:r w:rsidR="002B424F" w:rsidRPr="00677940">
          <w:rPr>
            <w:webHidden/>
          </w:rPr>
          <w:t>51</w:t>
        </w:r>
        <w:r w:rsidR="002B424F" w:rsidRPr="00677940">
          <w:rPr>
            <w:webHidden/>
          </w:rPr>
          <w:fldChar w:fldCharType="end"/>
        </w:r>
      </w:hyperlink>
    </w:p>
    <w:p w14:paraId="02F78CC6" w14:textId="77777777" w:rsidR="002B424F" w:rsidRPr="00677940" w:rsidRDefault="002D70ED" w:rsidP="00FF5482">
      <w:pPr>
        <w:pStyle w:val="30"/>
        <w:rPr>
          <w:rFonts w:eastAsiaTheme="minorEastAsia" w:cstheme="minorBidi"/>
          <w:snapToGrid/>
          <w:kern w:val="0"/>
          <w:sz w:val="22"/>
          <w:szCs w:val="22"/>
        </w:rPr>
      </w:pPr>
      <w:hyperlink w:anchor="_Toc445130745" w:history="1">
        <w:r w:rsidR="002B424F" w:rsidRPr="00677940">
          <w:rPr>
            <w:rStyle w:val="afffff2"/>
            <w:rFonts w:ascii="Calibri" w:hAnsi="Calibri"/>
          </w:rPr>
          <w:t>Configuration of Standard IP Access List</w:t>
        </w:r>
        <w:r w:rsidR="002B424F" w:rsidRPr="00677940">
          <w:rPr>
            <w:webHidden/>
          </w:rPr>
          <w:tab/>
        </w:r>
        <w:r w:rsidR="002B424F" w:rsidRPr="00677940">
          <w:rPr>
            <w:webHidden/>
          </w:rPr>
          <w:fldChar w:fldCharType="begin"/>
        </w:r>
        <w:r w:rsidR="002B424F" w:rsidRPr="00677940">
          <w:rPr>
            <w:webHidden/>
          </w:rPr>
          <w:instrText xml:space="preserve"> PAGEREF _Toc445130745 \h </w:instrText>
        </w:r>
        <w:r w:rsidR="002B424F" w:rsidRPr="00677940">
          <w:rPr>
            <w:webHidden/>
          </w:rPr>
        </w:r>
        <w:r w:rsidR="002B424F" w:rsidRPr="00677940">
          <w:rPr>
            <w:webHidden/>
          </w:rPr>
          <w:fldChar w:fldCharType="separate"/>
        </w:r>
        <w:r w:rsidR="002B424F" w:rsidRPr="00677940">
          <w:rPr>
            <w:webHidden/>
          </w:rPr>
          <w:t>51</w:t>
        </w:r>
        <w:r w:rsidR="002B424F" w:rsidRPr="00677940">
          <w:rPr>
            <w:webHidden/>
          </w:rPr>
          <w:fldChar w:fldCharType="end"/>
        </w:r>
      </w:hyperlink>
    </w:p>
    <w:p w14:paraId="6DE04764" w14:textId="77777777" w:rsidR="002B424F" w:rsidRPr="00677940" w:rsidRDefault="002D70ED" w:rsidP="00FF5482">
      <w:pPr>
        <w:pStyle w:val="30"/>
        <w:rPr>
          <w:rFonts w:eastAsiaTheme="minorEastAsia" w:cstheme="minorBidi"/>
          <w:snapToGrid/>
          <w:kern w:val="0"/>
          <w:sz w:val="22"/>
          <w:szCs w:val="22"/>
        </w:rPr>
      </w:pPr>
      <w:hyperlink w:anchor="_Toc445130746" w:history="1">
        <w:r w:rsidR="002B424F" w:rsidRPr="00677940">
          <w:rPr>
            <w:rStyle w:val="afffff2"/>
            <w:rFonts w:ascii="Calibri" w:hAnsi="Calibri"/>
          </w:rPr>
          <w:t>Configuration of Access List for Telnet Connection</w:t>
        </w:r>
        <w:r w:rsidR="002B424F" w:rsidRPr="00677940">
          <w:rPr>
            <w:webHidden/>
          </w:rPr>
          <w:tab/>
        </w:r>
        <w:r w:rsidR="002B424F" w:rsidRPr="00677940">
          <w:rPr>
            <w:webHidden/>
          </w:rPr>
          <w:fldChar w:fldCharType="begin"/>
        </w:r>
        <w:r w:rsidR="002B424F" w:rsidRPr="00677940">
          <w:rPr>
            <w:webHidden/>
          </w:rPr>
          <w:instrText xml:space="preserve"> PAGEREF _Toc445130746 \h </w:instrText>
        </w:r>
        <w:r w:rsidR="002B424F" w:rsidRPr="00677940">
          <w:rPr>
            <w:webHidden/>
          </w:rPr>
        </w:r>
        <w:r w:rsidR="002B424F" w:rsidRPr="00677940">
          <w:rPr>
            <w:webHidden/>
          </w:rPr>
          <w:fldChar w:fldCharType="separate"/>
        </w:r>
        <w:r w:rsidR="002B424F" w:rsidRPr="00677940">
          <w:rPr>
            <w:webHidden/>
          </w:rPr>
          <w:t>52</w:t>
        </w:r>
        <w:r w:rsidR="002B424F" w:rsidRPr="00677940">
          <w:rPr>
            <w:webHidden/>
          </w:rPr>
          <w:fldChar w:fldCharType="end"/>
        </w:r>
      </w:hyperlink>
    </w:p>
    <w:p w14:paraId="501FC1C3" w14:textId="77777777" w:rsidR="002B424F" w:rsidRPr="00677940" w:rsidRDefault="002D70ED">
      <w:pPr>
        <w:pStyle w:val="20"/>
        <w:rPr>
          <w:rFonts w:ascii="Calibri" w:eastAsiaTheme="minorEastAsia" w:hAnsi="Calibri" w:cstheme="minorBidi"/>
          <w:noProof/>
          <w:snapToGrid/>
          <w:kern w:val="0"/>
          <w:sz w:val="22"/>
          <w:szCs w:val="22"/>
        </w:rPr>
      </w:pPr>
      <w:hyperlink w:anchor="_Toc445130747" w:history="1">
        <w:r w:rsidR="002B424F" w:rsidRPr="00677940">
          <w:rPr>
            <w:rStyle w:val="afffff2"/>
            <w:rFonts w:ascii="Calibri" w:hAnsi="Calibri"/>
            <w:noProof/>
          </w:rPr>
          <w:t>Banner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_Toc445130747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53</w:t>
        </w:r>
        <w:r w:rsidR="002B424F" w:rsidRPr="00677940">
          <w:rPr>
            <w:rFonts w:ascii="Calibri" w:hAnsi="Calibri"/>
            <w:noProof/>
            <w:webHidden/>
          </w:rPr>
          <w:fldChar w:fldCharType="end"/>
        </w:r>
      </w:hyperlink>
    </w:p>
    <w:p w14:paraId="6D593F1D" w14:textId="77777777" w:rsidR="002B424F" w:rsidRPr="00677940" w:rsidRDefault="002D70ED">
      <w:pPr>
        <w:pStyle w:val="20"/>
        <w:rPr>
          <w:rFonts w:ascii="Calibri" w:eastAsiaTheme="minorEastAsia" w:hAnsi="Calibri" w:cstheme="minorBidi"/>
          <w:noProof/>
          <w:snapToGrid/>
          <w:kern w:val="0"/>
          <w:sz w:val="22"/>
          <w:szCs w:val="22"/>
        </w:rPr>
      </w:pPr>
      <w:hyperlink w:anchor="_Toc445130748" w:history="1">
        <w:r w:rsidR="002B424F" w:rsidRPr="00677940">
          <w:rPr>
            <w:rStyle w:val="afffff2"/>
            <w:rFonts w:ascii="Calibri" w:hAnsi="Calibri"/>
            <w:noProof/>
          </w:rPr>
          <w:t>AFSMGR (Alarm Fault Status Manager)</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_Toc445130748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55</w:t>
        </w:r>
        <w:r w:rsidR="002B424F" w:rsidRPr="00677940">
          <w:rPr>
            <w:rFonts w:ascii="Calibri" w:hAnsi="Calibri"/>
            <w:noProof/>
            <w:webHidden/>
          </w:rPr>
          <w:fldChar w:fldCharType="end"/>
        </w:r>
      </w:hyperlink>
    </w:p>
    <w:p w14:paraId="13D71D3F" w14:textId="77777777" w:rsidR="002B424F" w:rsidRPr="00677940" w:rsidRDefault="002D70ED" w:rsidP="00FF5482">
      <w:pPr>
        <w:pStyle w:val="30"/>
        <w:rPr>
          <w:rFonts w:eastAsiaTheme="minorEastAsia" w:cstheme="minorBidi"/>
          <w:snapToGrid/>
          <w:kern w:val="0"/>
          <w:sz w:val="22"/>
          <w:szCs w:val="22"/>
        </w:rPr>
      </w:pPr>
      <w:hyperlink w:anchor="_Toc445130749" w:history="1">
        <w:r w:rsidR="002B424F" w:rsidRPr="00677940">
          <w:rPr>
            <w:rStyle w:val="afffff2"/>
            <w:rFonts w:ascii="Calibri" w:hAnsi="Calibri"/>
          </w:rPr>
          <w:t>Setting AFS Alarm</w:t>
        </w:r>
        <w:r w:rsidR="002B424F" w:rsidRPr="00677940">
          <w:rPr>
            <w:webHidden/>
          </w:rPr>
          <w:tab/>
        </w:r>
        <w:r w:rsidR="002B424F" w:rsidRPr="00677940">
          <w:rPr>
            <w:webHidden/>
          </w:rPr>
          <w:fldChar w:fldCharType="begin"/>
        </w:r>
        <w:r w:rsidR="002B424F" w:rsidRPr="00677940">
          <w:rPr>
            <w:webHidden/>
          </w:rPr>
          <w:instrText xml:space="preserve"> PAGEREF _Toc445130749 \h </w:instrText>
        </w:r>
        <w:r w:rsidR="002B424F" w:rsidRPr="00677940">
          <w:rPr>
            <w:webHidden/>
          </w:rPr>
        </w:r>
        <w:r w:rsidR="002B424F" w:rsidRPr="00677940">
          <w:rPr>
            <w:webHidden/>
          </w:rPr>
          <w:fldChar w:fldCharType="separate"/>
        </w:r>
        <w:r w:rsidR="002B424F" w:rsidRPr="00677940">
          <w:rPr>
            <w:webHidden/>
          </w:rPr>
          <w:t>55</w:t>
        </w:r>
        <w:r w:rsidR="002B424F" w:rsidRPr="00677940">
          <w:rPr>
            <w:webHidden/>
          </w:rPr>
          <w:fldChar w:fldCharType="end"/>
        </w:r>
      </w:hyperlink>
    </w:p>
    <w:p w14:paraId="3E89A7F8" w14:textId="77777777" w:rsidR="002B424F" w:rsidRPr="00677940" w:rsidRDefault="002D70ED" w:rsidP="00FF5482">
      <w:pPr>
        <w:pStyle w:val="30"/>
        <w:rPr>
          <w:rFonts w:eastAsiaTheme="minorEastAsia" w:cstheme="minorBidi"/>
          <w:snapToGrid/>
          <w:kern w:val="0"/>
          <w:sz w:val="22"/>
          <w:szCs w:val="22"/>
        </w:rPr>
      </w:pPr>
      <w:hyperlink w:anchor="_Toc445130750" w:history="1">
        <w:r w:rsidR="002B424F" w:rsidRPr="00677940">
          <w:rPr>
            <w:rStyle w:val="afffff2"/>
            <w:rFonts w:ascii="Calibri" w:hAnsi="Calibri"/>
          </w:rPr>
          <w:t>Clear AFS Alarm Event</w:t>
        </w:r>
        <w:r w:rsidR="002B424F" w:rsidRPr="00677940">
          <w:rPr>
            <w:webHidden/>
          </w:rPr>
          <w:tab/>
        </w:r>
        <w:r w:rsidR="002B424F" w:rsidRPr="00677940">
          <w:rPr>
            <w:webHidden/>
          </w:rPr>
          <w:fldChar w:fldCharType="begin"/>
        </w:r>
        <w:r w:rsidR="002B424F" w:rsidRPr="00677940">
          <w:rPr>
            <w:webHidden/>
          </w:rPr>
          <w:instrText xml:space="preserve"> PAGEREF _Toc445130750 \h </w:instrText>
        </w:r>
        <w:r w:rsidR="002B424F" w:rsidRPr="00677940">
          <w:rPr>
            <w:webHidden/>
          </w:rPr>
        </w:r>
        <w:r w:rsidR="002B424F" w:rsidRPr="00677940">
          <w:rPr>
            <w:webHidden/>
          </w:rPr>
          <w:fldChar w:fldCharType="separate"/>
        </w:r>
        <w:r w:rsidR="002B424F" w:rsidRPr="00677940">
          <w:rPr>
            <w:webHidden/>
          </w:rPr>
          <w:t>56</w:t>
        </w:r>
        <w:r w:rsidR="002B424F" w:rsidRPr="00677940">
          <w:rPr>
            <w:webHidden/>
          </w:rPr>
          <w:fldChar w:fldCharType="end"/>
        </w:r>
      </w:hyperlink>
    </w:p>
    <w:p w14:paraId="41FDA3C5" w14:textId="77777777" w:rsidR="002B424F" w:rsidRPr="00677940" w:rsidRDefault="002D70ED" w:rsidP="00FF5482">
      <w:pPr>
        <w:pStyle w:val="30"/>
        <w:rPr>
          <w:rFonts w:eastAsiaTheme="minorEastAsia" w:cstheme="minorBidi"/>
          <w:snapToGrid/>
          <w:kern w:val="0"/>
          <w:sz w:val="22"/>
          <w:szCs w:val="22"/>
        </w:rPr>
      </w:pPr>
      <w:hyperlink w:anchor="_Toc445130751" w:history="1">
        <w:r w:rsidR="002B424F" w:rsidRPr="00677940">
          <w:rPr>
            <w:rStyle w:val="afffff2"/>
            <w:rFonts w:ascii="Calibri" w:hAnsi="Calibri"/>
          </w:rPr>
          <w:t>Clearing AFS history</w:t>
        </w:r>
        <w:r w:rsidR="002B424F" w:rsidRPr="00677940">
          <w:rPr>
            <w:webHidden/>
          </w:rPr>
          <w:tab/>
        </w:r>
        <w:r w:rsidR="002B424F" w:rsidRPr="00677940">
          <w:rPr>
            <w:webHidden/>
          </w:rPr>
          <w:fldChar w:fldCharType="begin"/>
        </w:r>
        <w:r w:rsidR="002B424F" w:rsidRPr="00677940">
          <w:rPr>
            <w:webHidden/>
          </w:rPr>
          <w:instrText xml:space="preserve"> PAGEREF _Toc445130751 \h </w:instrText>
        </w:r>
        <w:r w:rsidR="002B424F" w:rsidRPr="00677940">
          <w:rPr>
            <w:webHidden/>
          </w:rPr>
        </w:r>
        <w:r w:rsidR="002B424F" w:rsidRPr="00677940">
          <w:rPr>
            <w:webHidden/>
          </w:rPr>
          <w:fldChar w:fldCharType="separate"/>
        </w:r>
        <w:r w:rsidR="002B424F" w:rsidRPr="00677940">
          <w:rPr>
            <w:webHidden/>
          </w:rPr>
          <w:t>56</w:t>
        </w:r>
        <w:r w:rsidR="002B424F" w:rsidRPr="00677940">
          <w:rPr>
            <w:webHidden/>
          </w:rPr>
          <w:fldChar w:fldCharType="end"/>
        </w:r>
      </w:hyperlink>
    </w:p>
    <w:p w14:paraId="3A808BC4" w14:textId="77777777" w:rsidR="002B424F" w:rsidRPr="00677940" w:rsidRDefault="002D70ED" w:rsidP="00FF5482">
      <w:pPr>
        <w:pStyle w:val="30"/>
        <w:rPr>
          <w:rFonts w:eastAsiaTheme="minorEastAsia" w:cstheme="minorBidi"/>
          <w:snapToGrid/>
          <w:kern w:val="0"/>
          <w:sz w:val="22"/>
          <w:szCs w:val="22"/>
        </w:rPr>
      </w:pPr>
      <w:hyperlink w:anchor="_Toc445130752" w:history="1">
        <w:r w:rsidR="002B424F" w:rsidRPr="00677940">
          <w:rPr>
            <w:rStyle w:val="afffff2"/>
            <w:rFonts w:ascii="Calibri" w:hAnsi="Calibri"/>
          </w:rPr>
          <w:t>Setting AFS Masking Function</w:t>
        </w:r>
        <w:r w:rsidR="002B424F" w:rsidRPr="00677940">
          <w:rPr>
            <w:webHidden/>
          </w:rPr>
          <w:tab/>
        </w:r>
        <w:r w:rsidR="002B424F" w:rsidRPr="00677940">
          <w:rPr>
            <w:webHidden/>
          </w:rPr>
          <w:fldChar w:fldCharType="begin"/>
        </w:r>
        <w:r w:rsidR="002B424F" w:rsidRPr="00677940">
          <w:rPr>
            <w:webHidden/>
          </w:rPr>
          <w:instrText xml:space="preserve"> PAGEREF _Toc445130752 \h </w:instrText>
        </w:r>
        <w:r w:rsidR="002B424F" w:rsidRPr="00677940">
          <w:rPr>
            <w:webHidden/>
          </w:rPr>
        </w:r>
        <w:r w:rsidR="002B424F" w:rsidRPr="00677940">
          <w:rPr>
            <w:webHidden/>
          </w:rPr>
          <w:fldChar w:fldCharType="separate"/>
        </w:r>
        <w:r w:rsidR="002B424F" w:rsidRPr="00677940">
          <w:rPr>
            <w:webHidden/>
          </w:rPr>
          <w:t>57</w:t>
        </w:r>
        <w:r w:rsidR="002B424F" w:rsidRPr="00677940">
          <w:rPr>
            <w:webHidden/>
          </w:rPr>
          <w:fldChar w:fldCharType="end"/>
        </w:r>
      </w:hyperlink>
    </w:p>
    <w:p w14:paraId="707EB7D1" w14:textId="77777777" w:rsidR="002B424F" w:rsidRPr="00677940" w:rsidRDefault="002D70ED" w:rsidP="00FF5482">
      <w:pPr>
        <w:pStyle w:val="30"/>
        <w:rPr>
          <w:rFonts w:eastAsiaTheme="minorEastAsia" w:cstheme="minorBidi"/>
          <w:snapToGrid/>
          <w:kern w:val="0"/>
          <w:sz w:val="22"/>
          <w:szCs w:val="22"/>
        </w:rPr>
      </w:pPr>
      <w:hyperlink w:anchor="_Toc445130753" w:history="1">
        <w:r w:rsidR="002B424F" w:rsidRPr="00677940">
          <w:rPr>
            <w:rStyle w:val="afffff2"/>
            <w:rFonts w:ascii="Calibri" w:hAnsi="Calibri"/>
          </w:rPr>
          <w:t>Setting AFS Severity Class</w:t>
        </w:r>
        <w:r w:rsidR="002B424F" w:rsidRPr="00677940">
          <w:rPr>
            <w:webHidden/>
          </w:rPr>
          <w:tab/>
        </w:r>
        <w:r w:rsidR="002B424F" w:rsidRPr="00677940">
          <w:rPr>
            <w:webHidden/>
          </w:rPr>
          <w:fldChar w:fldCharType="begin"/>
        </w:r>
        <w:r w:rsidR="002B424F" w:rsidRPr="00677940">
          <w:rPr>
            <w:webHidden/>
          </w:rPr>
          <w:instrText xml:space="preserve"> PAGEREF _Toc445130753 \h </w:instrText>
        </w:r>
        <w:r w:rsidR="002B424F" w:rsidRPr="00677940">
          <w:rPr>
            <w:webHidden/>
          </w:rPr>
        </w:r>
        <w:r w:rsidR="002B424F" w:rsidRPr="00677940">
          <w:rPr>
            <w:webHidden/>
          </w:rPr>
          <w:fldChar w:fldCharType="separate"/>
        </w:r>
        <w:r w:rsidR="002B424F" w:rsidRPr="00677940">
          <w:rPr>
            <w:webHidden/>
          </w:rPr>
          <w:t>57</w:t>
        </w:r>
        <w:r w:rsidR="002B424F" w:rsidRPr="00677940">
          <w:rPr>
            <w:webHidden/>
          </w:rPr>
          <w:fldChar w:fldCharType="end"/>
        </w:r>
      </w:hyperlink>
    </w:p>
    <w:p w14:paraId="485EB00E" w14:textId="77777777" w:rsidR="002B424F" w:rsidRPr="00677940" w:rsidRDefault="002D70ED" w:rsidP="00FF5482">
      <w:pPr>
        <w:pStyle w:val="30"/>
        <w:rPr>
          <w:rFonts w:eastAsiaTheme="minorEastAsia" w:cstheme="minorBidi"/>
          <w:snapToGrid/>
          <w:kern w:val="0"/>
          <w:sz w:val="22"/>
          <w:szCs w:val="22"/>
        </w:rPr>
      </w:pPr>
      <w:hyperlink w:anchor="_Toc445130754" w:history="1">
        <w:r w:rsidR="002B424F" w:rsidRPr="00677940">
          <w:rPr>
            <w:rStyle w:val="afffff2"/>
            <w:rFonts w:ascii="Calibri" w:hAnsi="Calibri"/>
          </w:rPr>
          <w:t>Setting AFS SNMP Trap</w:t>
        </w:r>
        <w:r w:rsidR="002B424F" w:rsidRPr="00677940">
          <w:rPr>
            <w:webHidden/>
          </w:rPr>
          <w:tab/>
        </w:r>
        <w:r w:rsidR="002B424F" w:rsidRPr="00677940">
          <w:rPr>
            <w:webHidden/>
          </w:rPr>
          <w:fldChar w:fldCharType="begin"/>
        </w:r>
        <w:r w:rsidR="002B424F" w:rsidRPr="00677940">
          <w:rPr>
            <w:webHidden/>
          </w:rPr>
          <w:instrText xml:space="preserve"> PAGEREF _Toc445130754 \h </w:instrText>
        </w:r>
        <w:r w:rsidR="002B424F" w:rsidRPr="00677940">
          <w:rPr>
            <w:webHidden/>
          </w:rPr>
        </w:r>
        <w:r w:rsidR="002B424F" w:rsidRPr="00677940">
          <w:rPr>
            <w:webHidden/>
          </w:rPr>
          <w:fldChar w:fldCharType="separate"/>
        </w:r>
        <w:r w:rsidR="002B424F" w:rsidRPr="00677940">
          <w:rPr>
            <w:webHidden/>
          </w:rPr>
          <w:t>58</w:t>
        </w:r>
        <w:r w:rsidR="002B424F" w:rsidRPr="00677940">
          <w:rPr>
            <w:webHidden/>
          </w:rPr>
          <w:fldChar w:fldCharType="end"/>
        </w:r>
      </w:hyperlink>
    </w:p>
    <w:p w14:paraId="7394EEE9" w14:textId="77777777" w:rsidR="002B424F" w:rsidRPr="00677940" w:rsidRDefault="002D70ED" w:rsidP="00FF5482">
      <w:pPr>
        <w:pStyle w:val="30"/>
        <w:rPr>
          <w:rFonts w:eastAsiaTheme="minorEastAsia" w:cstheme="minorBidi"/>
          <w:snapToGrid/>
          <w:kern w:val="0"/>
          <w:sz w:val="22"/>
          <w:szCs w:val="22"/>
        </w:rPr>
      </w:pPr>
      <w:hyperlink w:anchor="_Toc445130755" w:history="1">
        <w:r w:rsidR="002B424F" w:rsidRPr="00677940">
          <w:rPr>
            <w:rStyle w:val="afffff2"/>
            <w:rFonts w:ascii="Calibri" w:hAnsi="Calibri"/>
          </w:rPr>
          <w:t>Changing AFS Configuration with default-config</w:t>
        </w:r>
        <w:r w:rsidR="002B424F" w:rsidRPr="00677940">
          <w:rPr>
            <w:webHidden/>
          </w:rPr>
          <w:tab/>
        </w:r>
        <w:r w:rsidR="002B424F" w:rsidRPr="00677940">
          <w:rPr>
            <w:webHidden/>
          </w:rPr>
          <w:fldChar w:fldCharType="begin"/>
        </w:r>
        <w:r w:rsidR="002B424F" w:rsidRPr="00677940">
          <w:rPr>
            <w:webHidden/>
          </w:rPr>
          <w:instrText xml:space="preserve"> PAGEREF _Toc445130755 \h </w:instrText>
        </w:r>
        <w:r w:rsidR="002B424F" w:rsidRPr="00677940">
          <w:rPr>
            <w:webHidden/>
          </w:rPr>
        </w:r>
        <w:r w:rsidR="002B424F" w:rsidRPr="00677940">
          <w:rPr>
            <w:webHidden/>
          </w:rPr>
          <w:fldChar w:fldCharType="separate"/>
        </w:r>
        <w:r w:rsidR="002B424F" w:rsidRPr="00677940">
          <w:rPr>
            <w:webHidden/>
          </w:rPr>
          <w:t>59</w:t>
        </w:r>
        <w:r w:rsidR="002B424F" w:rsidRPr="00677940">
          <w:rPr>
            <w:webHidden/>
          </w:rPr>
          <w:fldChar w:fldCharType="end"/>
        </w:r>
      </w:hyperlink>
    </w:p>
    <w:p w14:paraId="339E5B14"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756" w:history="1">
        <w:r w:rsidR="002B424F" w:rsidRPr="00677940">
          <w:rPr>
            <w:rStyle w:val="afffff2"/>
            <w:rFonts w:ascii="Calibri" w:hAnsi="Calibri"/>
            <w:noProof/>
            <w14:scene3d>
              <w14:camera w14:prst="orthographicFront"/>
              <w14:lightRig w14:rig="threePt" w14:dir="t">
                <w14:rot w14:lat="0" w14:lon="0" w14:rev="0"/>
              </w14:lightRig>
            </w14:scene3d>
          </w:rPr>
          <w:t>Chapter 2.</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Interface environment setting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_Toc445130756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60</w:t>
        </w:r>
        <w:r w:rsidR="002B424F" w:rsidRPr="00677940">
          <w:rPr>
            <w:rFonts w:ascii="Calibri" w:hAnsi="Calibri"/>
            <w:noProof/>
            <w:webHidden/>
          </w:rPr>
          <w:fldChar w:fldCharType="end"/>
        </w:r>
      </w:hyperlink>
    </w:p>
    <w:p w14:paraId="5D18E09C" w14:textId="77777777" w:rsidR="002B424F" w:rsidRPr="00677940" w:rsidRDefault="002D70ED">
      <w:pPr>
        <w:pStyle w:val="20"/>
        <w:rPr>
          <w:rFonts w:ascii="Calibri" w:eastAsiaTheme="minorEastAsia" w:hAnsi="Calibri" w:cstheme="minorBidi"/>
          <w:noProof/>
          <w:snapToGrid/>
          <w:kern w:val="0"/>
          <w:sz w:val="22"/>
          <w:szCs w:val="22"/>
        </w:rPr>
      </w:pPr>
      <w:hyperlink w:anchor="_Toc445130757" w:history="1">
        <w:r w:rsidR="002B424F" w:rsidRPr="00677940">
          <w:rPr>
            <w:rStyle w:val="afffff2"/>
            <w:rFonts w:ascii="Calibri" w:hAnsi="Calibri"/>
            <w:noProof/>
          </w:rPr>
          <w:t>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_Toc445130757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61</w:t>
        </w:r>
        <w:r w:rsidR="002B424F" w:rsidRPr="00677940">
          <w:rPr>
            <w:rFonts w:ascii="Calibri" w:hAnsi="Calibri"/>
            <w:noProof/>
            <w:webHidden/>
          </w:rPr>
          <w:fldChar w:fldCharType="end"/>
        </w:r>
      </w:hyperlink>
    </w:p>
    <w:p w14:paraId="1E6DB26A" w14:textId="77777777" w:rsidR="002B424F" w:rsidRPr="00677940" w:rsidRDefault="002D70ED">
      <w:pPr>
        <w:pStyle w:val="20"/>
        <w:rPr>
          <w:rFonts w:ascii="Calibri" w:eastAsiaTheme="minorEastAsia" w:hAnsi="Calibri" w:cstheme="minorBidi"/>
          <w:noProof/>
          <w:snapToGrid/>
          <w:kern w:val="0"/>
          <w:sz w:val="22"/>
          <w:szCs w:val="22"/>
        </w:rPr>
      </w:pPr>
      <w:hyperlink w:anchor="_Toc445130758" w:history="1">
        <w:r w:rsidR="002B424F" w:rsidRPr="00677940">
          <w:rPr>
            <w:rStyle w:val="afffff2"/>
            <w:rFonts w:ascii="Calibri" w:hAnsi="Calibri"/>
            <w:noProof/>
          </w:rPr>
          <w:t>Common Commands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_Toc445130758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62</w:t>
        </w:r>
        <w:r w:rsidR="002B424F" w:rsidRPr="00677940">
          <w:rPr>
            <w:rFonts w:ascii="Calibri" w:hAnsi="Calibri"/>
            <w:noProof/>
            <w:webHidden/>
          </w:rPr>
          <w:fldChar w:fldCharType="end"/>
        </w:r>
      </w:hyperlink>
    </w:p>
    <w:p w14:paraId="71625C01" w14:textId="77777777" w:rsidR="002B424F" w:rsidRPr="00677940" w:rsidRDefault="002D70ED" w:rsidP="00FF5482">
      <w:pPr>
        <w:pStyle w:val="30"/>
        <w:rPr>
          <w:rFonts w:eastAsiaTheme="minorEastAsia" w:cstheme="minorBidi"/>
          <w:snapToGrid/>
          <w:kern w:val="0"/>
          <w:sz w:val="22"/>
          <w:szCs w:val="22"/>
        </w:rPr>
      </w:pPr>
      <w:hyperlink w:anchor="_Toc445130759" w:history="1">
        <w:r w:rsidR="002B424F" w:rsidRPr="00677940">
          <w:rPr>
            <w:rStyle w:val="afffff2"/>
            <w:rFonts w:ascii="Calibri" w:hAnsi="Calibri"/>
          </w:rPr>
          <w:t>Interface name</w:t>
        </w:r>
        <w:r w:rsidR="002B424F" w:rsidRPr="00677940">
          <w:rPr>
            <w:webHidden/>
          </w:rPr>
          <w:tab/>
        </w:r>
        <w:r w:rsidR="002B424F" w:rsidRPr="00677940">
          <w:rPr>
            <w:webHidden/>
          </w:rPr>
          <w:fldChar w:fldCharType="begin"/>
        </w:r>
        <w:r w:rsidR="002B424F" w:rsidRPr="00677940">
          <w:rPr>
            <w:webHidden/>
          </w:rPr>
          <w:instrText xml:space="preserve"> PAGEREF _Toc445130759 \h </w:instrText>
        </w:r>
        <w:r w:rsidR="002B424F" w:rsidRPr="00677940">
          <w:rPr>
            <w:webHidden/>
          </w:rPr>
        </w:r>
        <w:r w:rsidR="002B424F" w:rsidRPr="00677940">
          <w:rPr>
            <w:webHidden/>
          </w:rPr>
          <w:fldChar w:fldCharType="separate"/>
        </w:r>
        <w:r w:rsidR="002B424F" w:rsidRPr="00677940">
          <w:rPr>
            <w:webHidden/>
          </w:rPr>
          <w:t>62</w:t>
        </w:r>
        <w:r w:rsidR="002B424F" w:rsidRPr="00677940">
          <w:rPr>
            <w:webHidden/>
          </w:rPr>
          <w:fldChar w:fldCharType="end"/>
        </w:r>
      </w:hyperlink>
    </w:p>
    <w:p w14:paraId="657087D9" w14:textId="77777777" w:rsidR="002B424F" w:rsidRPr="00677940" w:rsidRDefault="002D70ED" w:rsidP="00FF5482">
      <w:pPr>
        <w:pStyle w:val="30"/>
        <w:rPr>
          <w:rFonts w:eastAsiaTheme="minorEastAsia" w:cstheme="minorBidi"/>
          <w:snapToGrid/>
          <w:kern w:val="0"/>
          <w:sz w:val="22"/>
          <w:szCs w:val="22"/>
        </w:rPr>
      </w:pPr>
      <w:hyperlink w:anchor="_Toc445130760" w:history="1">
        <w:r w:rsidR="002B424F" w:rsidRPr="00677940">
          <w:rPr>
            <w:rStyle w:val="afffff2"/>
            <w:rFonts w:ascii="Calibri" w:hAnsi="Calibri"/>
          </w:rPr>
          <w:t>Interface id</w:t>
        </w:r>
        <w:r w:rsidR="002B424F" w:rsidRPr="00677940">
          <w:rPr>
            <w:webHidden/>
          </w:rPr>
          <w:tab/>
        </w:r>
        <w:r w:rsidR="002B424F" w:rsidRPr="00677940">
          <w:rPr>
            <w:webHidden/>
          </w:rPr>
          <w:fldChar w:fldCharType="begin"/>
        </w:r>
        <w:r w:rsidR="002B424F" w:rsidRPr="00677940">
          <w:rPr>
            <w:webHidden/>
          </w:rPr>
          <w:instrText xml:space="preserve"> PAGEREF _Toc445130760 \h </w:instrText>
        </w:r>
        <w:r w:rsidR="002B424F" w:rsidRPr="00677940">
          <w:rPr>
            <w:webHidden/>
          </w:rPr>
        </w:r>
        <w:r w:rsidR="002B424F" w:rsidRPr="00677940">
          <w:rPr>
            <w:webHidden/>
          </w:rPr>
          <w:fldChar w:fldCharType="separate"/>
        </w:r>
        <w:r w:rsidR="002B424F" w:rsidRPr="00677940">
          <w:rPr>
            <w:webHidden/>
          </w:rPr>
          <w:t>62</w:t>
        </w:r>
        <w:r w:rsidR="002B424F" w:rsidRPr="00677940">
          <w:rPr>
            <w:webHidden/>
          </w:rPr>
          <w:fldChar w:fldCharType="end"/>
        </w:r>
      </w:hyperlink>
    </w:p>
    <w:p w14:paraId="291888D8" w14:textId="77777777" w:rsidR="002B424F" w:rsidRPr="00677940" w:rsidRDefault="002D70ED" w:rsidP="00FF5482">
      <w:pPr>
        <w:pStyle w:val="30"/>
        <w:rPr>
          <w:rFonts w:eastAsiaTheme="minorEastAsia" w:cstheme="minorBidi"/>
          <w:snapToGrid/>
          <w:kern w:val="0"/>
          <w:sz w:val="22"/>
          <w:szCs w:val="22"/>
        </w:rPr>
      </w:pPr>
      <w:hyperlink w:anchor="_Toc445130761" w:history="1">
        <w:r w:rsidR="002B424F" w:rsidRPr="00677940">
          <w:rPr>
            <w:rStyle w:val="afffff2"/>
            <w:rFonts w:ascii="Calibri" w:hAnsi="Calibri"/>
          </w:rPr>
          <w:t>Interface mode prompt</w:t>
        </w:r>
        <w:r w:rsidR="002B424F" w:rsidRPr="00677940">
          <w:rPr>
            <w:webHidden/>
          </w:rPr>
          <w:tab/>
        </w:r>
        <w:r w:rsidR="002B424F" w:rsidRPr="00677940">
          <w:rPr>
            <w:webHidden/>
          </w:rPr>
          <w:fldChar w:fldCharType="begin"/>
        </w:r>
        <w:r w:rsidR="002B424F" w:rsidRPr="00677940">
          <w:rPr>
            <w:webHidden/>
          </w:rPr>
          <w:instrText xml:space="preserve"> PAGEREF _Toc445130761 \h </w:instrText>
        </w:r>
        <w:r w:rsidR="002B424F" w:rsidRPr="00677940">
          <w:rPr>
            <w:webHidden/>
          </w:rPr>
        </w:r>
        <w:r w:rsidR="002B424F" w:rsidRPr="00677940">
          <w:rPr>
            <w:webHidden/>
          </w:rPr>
          <w:fldChar w:fldCharType="separate"/>
        </w:r>
        <w:r w:rsidR="002B424F" w:rsidRPr="00677940">
          <w:rPr>
            <w:webHidden/>
          </w:rPr>
          <w:t>63</w:t>
        </w:r>
        <w:r w:rsidR="002B424F" w:rsidRPr="00677940">
          <w:rPr>
            <w:webHidden/>
          </w:rPr>
          <w:fldChar w:fldCharType="end"/>
        </w:r>
      </w:hyperlink>
    </w:p>
    <w:p w14:paraId="2D46875C" w14:textId="77777777" w:rsidR="002B424F" w:rsidRPr="00677940" w:rsidRDefault="002D70ED" w:rsidP="00FF5482">
      <w:pPr>
        <w:pStyle w:val="30"/>
        <w:rPr>
          <w:rFonts w:eastAsiaTheme="minorEastAsia" w:cstheme="minorBidi"/>
          <w:snapToGrid/>
          <w:kern w:val="0"/>
          <w:sz w:val="22"/>
          <w:szCs w:val="22"/>
        </w:rPr>
      </w:pPr>
      <w:hyperlink w:anchor="_Toc445130762" w:history="1">
        <w:r w:rsidR="002B424F" w:rsidRPr="00677940">
          <w:rPr>
            <w:rStyle w:val="afffff2"/>
            <w:rFonts w:ascii="Calibri" w:hAnsi="Calibri"/>
          </w:rPr>
          <w:t>Description Command</w:t>
        </w:r>
        <w:r w:rsidR="002B424F" w:rsidRPr="00677940">
          <w:rPr>
            <w:webHidden/>
          </w:rPr>
          <w:tab/>
        </w:r>
        <w:r w:rsidR="002B424F" w:rsidRPr="00677940">
          <w:rPr>
            <w:webHidden/>
          </w:rPr>
          <w:fldChar w:fldCharType="begin"/>
        </w:r>
        <w:r w:rsidR="002B424F" w:rsidRPr="00677940">
          <w:rPr>
            <w:webHidden/>
          </w:rPr>
          <w:instrText xml:space="preserve"> PAGEREF _Toc445130762 \h </w:instrText>
        </w:r>
        <w:r w:rsidR="002B424F" w:rsidRPr="00677940">
          <w:rPr>
            <w:webHidden/>
          </w:rPr>
        </w:r>
        <w:r w:rsidR="002B424F" w:rsidRPr="00677940">
          <w:rPr>
            <w:webHidden/>
          </w:rPr>
          <w:fldChar w:fldCharType="separate"/>
        </w:r>
        <w:r w:rsidR="002B424F" w:rsidRPr="00677940">
          <w:rPr>
            <w:webHidden/>
          </w:rPr>
          <w:t>63</w:t>
        </w:r>
        <w:r w:rsidR="002B424F" w:rsidRPr="00677940">
          <w:rPr>
            <w:webHidden/>
          </w:rPr>
          <w:fldChar w:fldCharType="end"/>
        </w:r>
      </w:hyperlink>
    </w:p>
    <w:p w14:paraId="05C39371" w14:textId="77777777" w:rsidR="002B424F" w:rsidRPr="00677940" w:rsidRDefault="002D70ED">
      <w:pPr>
        <w:pStyle w:val="20"/>
        <w:rPr>
          <w:rFonts w:ascii="Calibri" w:eastAsiaTheme="minorEastAsia" w:hAnsi="Calibri" w:cstheme="minorBidi"/>
          <w:noProof/>
          <w:snapToGrid/>
          <w:kern w:val="0"/>
          <w:sz w:val="22"/>
          <w:szCs w:val="22"/>
        </w:rPr>
      </w:pPr>
      <w:hyperlink w:anchor="_Toc445130763" w:history="1">
        <w:r w:rsidR="002B424F" w:rsidRPr="00677940">
          <w:rPr>
            <w:rStyle w:val="afffff2"/>
            <w:rFonts w:ascii="Calibri" w:hAnsi="Calibri"/>
            <w:noProof/>
          </w:rPr>
          <w:t>Show Interface Information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_Toc445130763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64</w:t>
        </w:r>
        <w:r w:rsidR="002B424F" w:rsidRPr="00677940">
          <w:rPr>
            <w:rFonts w:ascii="Calibri" w:hAnsi="Calibri"/>
            <w:noProof/>
            <w:webHidden/>
          </w:rPr>
          <w:fldChar w:fldCharType="end"/>
        </w:r>
      </w:hyperlink>
    </w:p>
    <w:p w14:paraId="3AFC0050" w14:textId="77777777" w:rsidR="002B424F" w:rsidRPr="00677940" w:rsidRDefault="002D70ED" w:rsidP="00FF5482">
      <w:pPr>
        <w:pStyle w:val="30"/>
        <w:rPr>
          <w:rFonts w:eastAsiaTheme="minorEastAsia" w:cstheme="minorBidi"/>
          <w:snapToGrid/>
          <w:kern w:val="0"/>
          <w:sz w:val="22"/>
          <w:szCs w:val="22"/>
        </w:rPr>
      </w:pPr>
      <w:hyperlink w:anchor="_Toc445130764" w:history="1">
        <w:r w:rsidR="002B424F" w:rsidRPr="00677940">
          <w:rPr>
            <w:rStyle w:val="afffff2"/>
            <w:rFonts w:ascii="Calibri" w:hAnsi="Calibri"/>
          </w:rPr>
          <w:t>Show interface Command</w:t>
        </w:r>
        <w:r w:rsidR="002B424F" w:rsidRPr="00677940">
          <w:rPr>
            <w:webHidden/>
          </w:rPr>
          <w:tab/>
        </w:r>
        <w:r w:rsidR="002B424F" w:rsidRPr="00677940">
          <w:rPr>
            <w:webHidden/>
          </w:rPr>
          <w:fldChar w:fldCharType="begin"/>
        </w:r>
        <w:r w:rsidR="002B424F" w:rsidRPr="00677940">
          <w:rPr>
            <w:webHidden/>
          </w:rPr>
          <w:instrText xml:space="preserve"> PAGEREF _Toc445130764 \h </w:instrText>
        </w:r>
        <w:r w:rsidR="002B424F" w:rsidRPr="00677940">
          <w:rPr>
            <w:webHidden/>
          </w:rPr>
        </w:r>
        <w:r w:rsidR="002B424F" w:rsidRPr="00677940">
          <w:rPr>
            <w:webHidden/>
          </w:rPr>
          <w:fldChar w:fldCharType="separate"/>
        </w:r>
        <w:r w:rsidR="002B424F" w:rsidRPr="00677940">
          <w:rPr>
            <w:webHidden/>
          </w:rPr>
          <w:t>64</w:t>
        </w:r>
        <w:r w:rsidR="002B424F" w:rsidRPr="00677940">
          <w:rPr>
            <w:webHidden/>
          </w:rPr>
          <w:fldChar w:fldCharType="end"/>
        </w:r>
      </w:hyperlink>
    </w:p>
    <w:p w14:paraId="70A4C19F" w14:textId="77777777" w:rsidR="002B424F" w:rsidRPr="00677940" w:rsidRDefault="002D70ED" w:rsidP="00FF5482">
      <w:pPr>
        <w:pStyle w:val="30"/>
        <w:rPr>
          <w:rFonts w:eastAsiaTheme="minorEastAsia" w:cstheme="minorBidi"/>
          <w:snapToGrid/>
          <w:kern w:val="0"/>
          <w:sz w:val="22"/>
          <w:szCs w:val="22"/>
        </w:rPr>
      </w:pPr>
      <w:hyperlink w:anchor="_Toc445130765" w:history="1">
        <w:r w:rsidR="002B424F" w:rsidRPr="00677940">
          <w:rPr>
            <w:rStyle w:val="afffff2"/>
            <w:rFonts w:ascii="Calibri" w:hAnsi="Calibri"/>
          </w:rPr>
          <w:t>Show Interface status Command</w:t>
        </w:r>
        <w:r w:rsidR="002B424F" w:rsidRPr="00677940">
          <w:rPr>
            <w:webHidden/>
          </w:rPr>
          <w:tab/>
        </w:r>
        <w:r w:rsidR="002B424F" w:rsidRPr="00677940">
          <w:rPr>
            <w:webHidden/>
          </w:rPr>
          <w:fldChar w:fldCharType="begin"/>
        </w:r>
        <w:r w:rsidR="002B424F" w:rsidRPr="00677940">
          <w:rPr>
            <w:webHidden/>
          </w:rPr>
          <w:instrText xml:space="preserve"> PAGEREF _Toc445130765 \h </w:instrText>
        </w:r>
        <w:r w:rsidR="002B424F" w:rsidRPr="00677940">
          <w:rPr>
            <w:webHidden/>
          </w:rPr>
        </w:r>
        <w:r w:rsidR="002B424F" w:rsidRPr="00677940">
          <w:rPr>
            <w:webHidden/>
          </w:rPr>
          <w:fldChar w:fldCharType="separate"/>
        </w:r>
        <w:r w:rsidR="002B424F" w:rsidRPr="00677940">
          <w:rPr>
            <w:webHidden/>
          </w:rPr>
          <w:t>64</w:t>
        </w:r>
        <w:r w:rsidR="002B424F" w:rsidRPr="00677940">
          <w:rPr>
            <w:webHidden/>
          </w:rPr>
          <w:fldChar w:fldCharType="end"/>
        </w:r>
      </w:hyperlink>
    </w:p>
    <w:p w14:paraId="7BA4D251" w14:textId="77777777" w:rsidR="002B424F" w:rsidRPr="00677940" w:rsidRDefault="002D70ED" w:rsidP="00FF5482">
      <w:pPr>
        <w:pStyle w:val="30"/>
        <w:rPr>
          <w:rFonts w:eastAsiaTheme="minorEastAsia" w:cstheme="minorBidi"/>
          <w:snapToGrid/>
          <w:kern w:val="0"/>
          <w:sz w:val="22"/>
          <w:szCs w:val="22"/>
        </w:rPr>
      </w:pPr>
      <w:hyperlink w:anchor="_Toc445130766" w:history="1">
        <w:r w:rsidR="002B424F" w:rsidRPr="00677940">
          <w:rPr>
            <w:rStyle w:val="afffff2"/>
            <w:rFonts w:ascii="Calibri" w:hAnsi="Calibri"/>
          </w:rPr>
          <w:t>Show interface trunk Command</w:t>
        </w:r>
        <w:r w:rsidR="002B424F" w:rsidRPr="00677940">
          <w:rPr>
            <w:webHidden/>
          </w:rPr>
          <w:tab/>
        </w:r>
        <w:r w:rsidR="002B424F" w:rsidRPr="00677940">
          <w:rPr>
            <w:webHidden/>
          </w:rPr>
          <w:fldChar w:fldCharType="begin"/>
        </w:r>
        <w:r w:rsidR="002B424F" w:rsidRPr="00677940">
          <w:rPr>
            <w:webHidden/>
          </w:rPr>
          <w:instrText xml:space="preserve"> PAGEREF _Toc445130766 \h </w:instrText>
        </w:r>
        <w:r w:rsidR="002B424F" w:rsidRPr="00677940">
          <w:rPr>
            <w:webHidden/>
          </w:rPr>
        </w:r>
        <w:r w:rsidR="002B424F" w:rsidRPr="00677940">
          <w:rPr>
            <w:webHidden/>
          </w:rPr>
          <w:fldChar w:fldCharType="separate"/>
        </w:r>
        <w:r w:rsidR="002B424F" w:rsidRPr="00677940">
          <w:rPr>
            <w:webHidden/>
          </w:rPr>
          <w:t>65</w:t>
        </w:r>
        <w:r w:rsidR="002B424F" w:rsidRPr="00677940">
          <w:rPr>
            <w:webHidden/>
          </w:rPr>
          <w:fldChar w:fldCharType="end"/>
        </w:r>
      </w:hyperlink>
    </w:p>
    <w:p w14:paraId="7D255A71" w14:textId="77777777" w:rsidR="002B424F" w:rsidRPr="00677940" w:rsidRDefault="002D70ED" w:rsidP="00FF5482">
      <w:pPr>
        <w:pStyle w:val="30"/>
        <w:rPr>
          <w:rFonts w:eastAsiaTheme="minorEastAsia" w:cstheme="minorBidi"/>
          <w:snapToGrid/>
          <w:kern w:val="0"/>
          <w:sz w:val="22"/>
          <w:szCs w:val="22"/>
        </w:rPr>
      </w:pPr>
      <w:hyperlink w:anchor="_Toc445130767" w:history="1">
        <w:r w:rsidR="002B424F" w:rsidRPr="00677940">
          <w:rPr>
            <w:rStyle w:val="afffff2"/>
            <w:rFonts w:ascii="Calibri" w:hAnsi="Calibri"/>
          </w:rPr>
          <w:t>show idprom Command</w:t>
        </w:r>
        <w:r w:rsidR="002B424F" w:rsidRPr="00677940">
          <w:rPr>
            <w:webHidden/>
          </w:rPr>
          <w:tab/>
        </w:r>
        <w:r w:rsidR="002B424F" w:rsidRPr="00677940">
          <w:rPr>
            <w:webHidden/>
          </w:rPr>
          <w:fldChar w:fldCharType="begin"/>
        </w:r>
        <w:r w:rsidR="002B424F" w:rsidRPr="00677940">
          <w:rPr>
            <w:webHidden/>
          </w:rPr>
          <w:instrText xml:space="preserve"> PAGEREF _Toc445130767 \h </w:instrText>
        </w:r>
        <w:r w:rsidR="002B424F" w:rsidRPr="00677940">
          <w:rPr>
            <w:webHidden/>
          </w:rPr>
        </w:r>
        <w:r w:rsidR="002B424F" w:rsidRPr="00677940">
          <w:rPr>
            <w:webHidden/>
          </w:rPr>
          <w:fldChar w:fldCharType="separate"/>
        </w:r>
        <w:r w:rsidR="002B424F" w:rsidRPr="00677940">
          <w:rPr>
            <w:webHidden/>
          </w:rPr>
          <w:t>65</w:t>
        </w:r>
        <w:r w:rsidR="002B424F" w:rsidRPr="00677940">
          <w:rPr>
            <w:webHidden/>
          </w:rPr>
          <w:fldChar w:fldCharType="end"/>
        </w:r>
      </w:hyperlink>
    </w:p>
    <w:p w14:paraId="1D0BAC58" w14:textId="77777777" w:rsidR="002B424F" w:rsidRPr="00677940" w:rsidRDefault="002D70ED">
      <w:pPr>
        <w:pStyle w:val="20"/>
        <w:rPr>
          <w:rFonts w:ascii="Calibri" w:eastAsiaTheme="minorEastAsia" w:hAnsi="Calibri" w:cstheme="minorBidi"/>
          <w:noProof/>
          <w:snapToGrid/>
          <w:kern w:val="0"/>
          <w:sz w:val="22"/>
          <w:szCs w:val="22"/>
        </w:rPr>
      </w:pPr>
      <w:hyperlink w:anchor="_Toc445130768" w:history="1">
        <w:r w:rsidR="002B424F" w:rsidRPr="00677940">
          <w:rPr>
            <w:rStyle w:val="afffff2"/>
            <w:rFonts w:ascii="Calibri" w:hAnsi="Calibri"/>
            <w:noProof/>
          </w:rPr>
          <w:t>Physical Port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_Toc445130768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68</w:t>
        </w:r>
        <w:r w:rsidR="002B424F" w:rsidRPr="00677940">
          <w:rPr>
            <w:rFonts w:ascii="Calibri" w:hAnsi="Calibri"/>
            <w:noProof/>
            <w:webHidden/>
          </w:rPr>
          <w:fldChar w:fldCharType="end"/>
        </w:r>
      </w:hyperlink>
    </w:p>
    <w:p w14:paraId="63DF7938" w14:textId="77777777" w:rsidR="002B424F" w:rsidRPr="00677940" w:rsidRDefault="002D70ED" w:rsidP="00FF5482">
      <w:pPr>
        <w:pStyle w:val="30"/>
        <w:rPr>
          <w:rFonts w:eastAsiaTheme="minorEastAsia" w:cstheme="minorBidi"/>
          <w:snapToGrid/>
          <w:kern w:val="0"/>
          <w:sz w:val="22"/>
          <w:szCs w:val="22"/>
        </w:rPr>
      </w:pPr>
      <w:hyperlink w:anchor="_Toc445130769" w:history="1">
        <w:r w:rsidR="002B424F" w:rsidRPr="00677940">
          <w:rPr>
            <w:rStyle w:val="afffff2"/>
            <w:rFonts w:ascii="Calibri" w:hAnsi="Calibri"/>
          </w:rPr>
          <w:t>Shutdown</w:t>
        </w:r>
        <w:r w:rsidR="002B424F" w:rsidRPr="00677940">
          <w:rPr>
            <w:webHidden/>
          </w:rPr>
          <w:tab/>
        </w:r>
        <w:r w:rsidR="002B424F" w:rsidRPr="00677940">
          <w:rPr>
            <w:webHidden/>
          </w:rPr>
          <w:fldChar w:fldCharType="begin"/>
        </w:r>
        <w:r w:rsidR="002B424F" w:rsidRPr="00677940">
          <w:rPr>
            <w:webHidden/>
          </w:rPr>
          <w:instrText xml:space="preserve"> PAGEREF _Toc445130769 \h </w:instrText>
        </w:r>
        <w:r w:rsidR="002B424F" w:rsidRPr="00677940">
          <w:rPr>
            <w:webHidden/>
          </w:rPr>
        </w:r>
        <w:r w:rsidR="002B424F" w:rsidRPr="00677940">
          <w:rPr>
            <w:webHidden/>
          </w:rPr>
          <w:fldChar w:fldCharType="separate"/>
        </w:r>
        <w:r w:rsidR="002B424F" w:rsidRPr="00677940">
          <w:rPr>
            <w:webHidden/>
          </w:rPr>
          <w:t>68</w:t>
        </w:r>
        <w:r w:rsidR="002B424F" w:rsidRPr="00677940">
          <w:rPr>
            <w:webHidden/>
          </w:rPr>
          <w:fldChar w:fldCharType="end"/>
        </w:r>
      </w:hyperlink>
    </w:p>
    <w:p w14:paraId="0F3A3D9A" w14:textId="77777777" w:rsidR="002B424F" w:rsidRPr="00677940" w:rsidRDefault="002D70ED" w:rsidP="00FF5482">
      <w:pPr>
        <w:pStyle w:val="30"/>
        <w:rPr>
          <w:rFonts w:eastAsiaTheme="minorEastAsia" w:cstheme="minorBidi"/>
          <w:snapToGrid/>
          <w:kern w:val="0"/>
          <w:sz w:val="22"/>
          <w:szCs w:val="22"/>
        </w:rPr>
      </w:pPr>
      <w:hyperlink w:anchor="_Toc445130770" w:history="1">
        <w:r w:rsidR="002B424F" w:rsidRPr="00677940">
          <w:rPr>
            <w:rStyle w:val="afffff2"/>
            <w:rFonts w:ascii="Calibri" w:hAnsi="Calibri"/>
          </w:rPr>
          <w:t>Speed and duplex</w:t>
        </w:r>
        <w:r w:rsidR="002B424F" w:rsidRPr="00677940">
          <w:rPr>
            <w:webHidden/>
          </w:rPr>
          <w:tab/>
        </w:r>
        <w:r w:rsidR="002B424F" w:rsidRPr="00677940">
          <w:rPr>
            <w:webHidden/>
          </w:rPr>
          <w:fldChar w:fldCharType="begin"/>
        </w:r>
        <w:r w:rsidR="002B424F" w:rsidRPr="00677940">
          <w:rPr>
            <w:webHidden/>
          </w:rPr>
          <w:instrText xml:space="preserve"> PAGEREF _Toc445130770 \h </w:instrText>
        </w:r>
        <w:r w:rsidR="002B424F" w:rsidRPr="00677940">
          <w:rPr>
            <w:webHidden/>
          </w:rPr>
        </w:r>
        <w:r w:rsidR="002B424F" w:rsidRPr="00677940">
          <w:rPr>
            <w:webHidden/>
          </w:rPr>
          <w:fldChar w:fldCharType="separate"/>
        </w:r>
        <w:r w:rsidR="002B424F" w:rsidRPr="00677940">
          <w:rPr>
            <w:webHidden/>
          </w:rPr>
          <w:t>68</w:t>
        </w:r>
        <w:r w:rsidR="002B424F" w:rsidRPr="00677940">
          <w:rPr>
            <w:webHidden/>
          </w:rPr>
          <w:fldChar w:fldCharType="end"/>
        </w:r>
      </w:hyperlink>
    </w:p>
    <w:p w14:paraId="4859F1C5" w14:textId="77777777" w:rsidR="002B424F" w:rsidRPr="00677940" w:rsidRDefault="002D70ED" w:rsidP="00FF5482">
      <w:pPr>
        <w:pStyle w:val="30"/>
        <w:rPr>
          <w:rFonts w:eastAsiaTheme="minorEastAsia" w:cstheme="minorBidi"/>
          <w:snapToGrid/>
          <w:kern w:val="0"/>
          <w:sz w:val="22"/>
          <w:szCs w:val="22"/>
        </w:rPr>
      </w:pPr>
      <w:hyperlink w:anchor="_Toc445130771" w:history="1">
        <w:r w:rsidR="002B424F" w:rsidRPr="00677940">
          <w:rPr>
            <w:rStyle w:val="afffff2"/>
            <w:rFonts w:ascii="Calibri" w:hAnsi="Calibri"/>
          </w:rPr>
          <w:t>Uplink Line Speed setting</w:t>
        </w:r>
        <w:r w:rsidR="002B424F" w:rsidRPr="00677940">
          <w:rPr>
            <w:webHidden/>
          </w:rPr>
          <w:tab/>
        </w:r>
        <w:r w:rsidR="002B424F" w:rsidRPr="00677940">
          <w:rPr>
            <w:webHidden/>
          </w:rPr>
          <w:fldChar w:fldCharType="begin"/>
        </w:r>
        <w:r w:rsidR="002B424F" w:rsidRPr="00677940">
          <w:rPr>
            <w:webHidden/>
          </w:rPr>
          <w:instrText xml:space="preserve"> PAGEREF _Toc445130771 \h </w:instrText>
        </w:r>
        <w:r w:rsidR="002B424F" w:rsidRPr="00677940">
          <w:rPr>
            <w:webHidden/>
          </w:rPr>
        </w:r>
        <w:r w:rsidR="002B424F" w:rsidRPr="00677940">
          <w:rPr>
            <w:webHidden/>
          </w:rPr>
          <w:fldChar w:fldCharType="separate"/>
        </w:r>
        <w:r w:rsidR="002B424F" w:rsidRPr="00677940">
          <w:rPr>
            <w:webHidden/>
          </w:rPr>
          <w:t>68</w:t>
        </w:r>
        <w:r w:rsidR="002B424F" w:rsidRPr="00677940">
          <w:rPr>
            <w:webHidden/>
          </w:rPr>
          <w:fldChar w:fldCharType="end"/>
        </w:r>
      </w:hyperlink>
    </w:p>
    <w:p w14:paraId="3D9CEE94" w14:textId="77777777" w:rsidR="002B424F" w:rsidRPr="00677940" w:rsidRDefault="002D70ED">
      <w:pPr>
        <w:pStyle w:val="20"/>
        <w:rPr>
          <w:rFonts w:ascii="Calibri" w:eastAsiaTheme="minorEastAsia" w:hAnsi="Calibri" w:cstheme="minorBidi"/>
          <w:noProof/>
          <w:snapToGrid/>
          <w:kern w:val="0"/>
          <w:sz w:val="22"/>
          <w:szCs w:val="22"/>
        </w:rPr>
      </w:pPr>
      <w:hyperlink w:anchor="_Toc445130772" w:history="1">
        <w:r w:rsidR="002B424F" w:rsidRPr="00677940">
          <w:rPr>
            <w:rStyle w:val="afffff2"/>
            <w:rFonts w:ascii="Calibri" w:hAnsi="Calibri"/>
            <w:noProof/>
          </w:rPr>
          <w:t>Storm Control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_Toc445130772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70</w:t>
        </w:r>
        <w:r w:rsidR="002B424F" w:rsidRPr="00677940">
          <w:rPr>
            <w:rFonts w:ascii="Calibri" w:hAnsi="Calibri"/>
            <w:noProof/>
            <w:webHidden/>
          </w:rPr>
          <w:fldChar w:fldCharType="end"/>
        </w:r>
      </w:hyperlink>
    </w:p>
    <w:p w14:paraId="48797FB4" w14:textId="77777777" w:rsidR="002B424F" w:rsidRPr="00677940" w:rsidRDefault="002D70ED">
      <w:pPr>
        <w:pStyle w:val="20"/>
        <w:rPr>
          <w:rFonts w:ascii="Calibri" w:eastAsiaTheme="minorEastAsia" w:hAnsi="Calibri" w:cstheme="minorBidi"/>
          <w:noProof/>
          <w:snapToGrid/>
          <w:kern w:val="0"/>
          <w:sz w:val="22"/>
          <w:szCs w:val="22"/>
        </w:rPr>
      </w:pPr>
      <w:hyperlink w:anchor="_Toc445130773" w:history="1">
        <w:r w:rsidR="002B424F" w:rsidRPr="00677940">
          <w:rPr>
            <w:rStyle w:val="afffff2"/>
            <w:rFonts w:ascii="Calibri" w:hAnsi="Calibri"/>
            <w:noProof/>
          </w:rPr>
          <w:t>Port mirroring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_Toc445130773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71</w:t>
        </w:r>
        <w:r w:rsidR="002B424F" w:rsidRPr="00677940">
          <w:rPr>
            <w:rFonts w:ascii="Calibri" w:hAnsi="Calibri"/>
            <w:noProof/>
            <w:webHidden/>
          </w:rPr>
          <w:fldChar w:fldCharType="end"/>
        </w:r>
      </w:hyperlink>
    </w:p>
    <w:p w14:paraId="7824F15B" w14:textId="77777777" w:rsidR="002B424F" w:rsidRPr="00677940" w:rsidRDefault="002D70ED">
      <w:pPr>
        <w:pStyle w:val="20"/>
        <w:rPr>
          <w:rFonts w:ascii="Calibri" w:eastAsiaTheme="minorEastAsia" w:hAnsi="Calibri" w:cstheme="minorBidi"/>
          <w:noProof/>
          <w:snapToGrid/>
          <w:kern w:val="0"/>
          <w:sz w:val="22"/>
          <w:szCs w:val="22"/>
        </w:rPr>
      </w:pPr>
      <w:hyperlink w:anchor="_Toc445130774" w:history="1">
        <w:r w:rsidR="002B424F" w:rsidRPr="00677940">
          <w:rPr>
            <w:rStyle w:val="afffff2"/>
            <w:rFonts w:ascii="Calibri" w:hAnsi="Calibri"/>
            <w:noProof/>
          </w:rPr>
          <w:t>Layer 2 Interface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_Toc445130774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72</w:t>
        </w:r>
        <w:r w:rsidR="002B424F" w:rsidRPr="00677940">
          <w:rPr>
            <w:rFonts w:ascii="Calibri" w:hAnsi="Calibri"/>
            <w:noProof/>
            <w:webHidden/>
          </w:rPr>
          <w:fldChar w:fldCharType="end"/>
        </w:r>
      </w:hyperlink>
    </w:p>
    <w:p w14:paraId="3C4C2F83" w14:textId="77777777" w:rsidR="002B424F" w:rsidRPr="00677940" w:rsidRDefault="002D70ED" w:rsidP="00FF5482">
      <w:pPr>
        <w:pStyle w:val="30"/>
        <w:rPr>
          <w:rFonts w:eastAsiaTheme="minorEastAsia" w:cstheme="minorBidi"/>
          <w:snapToGrid/>
          <w:kern w:val="0"/>
          <w:sz w:val="22"/>
          <w:szCs w:val="22"/>
        </w:rPr>
      </w:pPr>
      <w:hyperlink w:anchor="_Toc445130775" w:history="1">
        <w:r w:rsidR="002B424F" w:rsidRPr="00677940">
          <w:rPr>
            <w:rStyle w:val="afffff2"/>
            <w:rFonts w:ascii="Calibri" w:hAnsi="Calibri"/>
          </w:rPr>
          <w:t>VLAN Trunking</w:t>
        </w:r>
        <w:r w:rsidR="002B424F" w:rsidRPr="00677940">
          <w:rPr>
            <w:webHidden/>
          </w:rPr>
          <w:tab/>
        </w:r>
        <w:r w:rsidR="002B424F" w:rsidRPr="00677940">
          <w:rPr>
            <w:webHidden/>
          </w:rPr>
          <w:fldChar w:fldCharType="begin"/>
        </w:r>
        <w:r w:rsidR="002B424F" w:rsidRPr="00677940">
          <w:rPr>
            <w:webHidden/>
          </w:rPr>
          <w:instrText xml:space="preserve"> PAGEREF _Toc445130775 \h </w:instrText>
        </w:r>
        <w:r w:rsidR="002B424F" w:rsidRPr="00677940">
          <w:rPr>
            <w:webHidden/>
          </w:rPr>
        </w:r>
        <w:r w:rsidR="002B424F" w:rsidRPr="00677940">
          <w:rPr>
            <w:webHidden/>
          </w:rPr>
          <w:fldChar w:fldCharType="separate"/>
        </w:r>
        <w:r w:rsidR="002B424F" w:rsidRPr="00677940">
          <w:rPr>
            <w:webHidden/>
          </w:rPr>
          <w:t>72</w:t>
        </w:r>
        <w:r w:rsidR="002B424F" w:rsidRPr="00677940">
          <w:rPr>
            <w:webHidden/>
          </w:rPr>
          <w:fldChar w:fldCharType="end"/>
        </w:r>
      </w:hyperlink>
    </w:p>
    <w:p w14:paraId="51C78D61" w14:textId="77777777" w:rsidR="002B424F" w:rsidRPr="00677940" w:rsidRDefault="002D70ED" w:rsidP="00FF5482">
      <w:pPr>
        <w:pStyle w:val="30"/>
        <w:rPr>
          <w:rFonts w:eastAsiaTheme="minorEastAsia" w:cstheme="minorBidi"/>
          <w:snapToGrid/>
          <w:kern w:val="0"/>
          <w:sz w:val="22"/>
          <w:szCs w:val="22"/>
        </w:rPr>
      </w:pPr>
      <w:hyperlink w:anchor="_Toc445130776" w:history="1">
        <w:r w:rsidR="002B424F" w:rsidRPr="00677940">
          <w:rPr>
            <w:rStyle w:val="afffff2"/>
            <w:rFonts w:ascii="Calibri" w:hAnsi="Calibri"/>
          </w:rPr>
          <w:t>Layer 2 Interface mode</w:t>
        </w:r>
        <w:r w:rsidR="002B424F" w:rsidRPr="00677940">
          <w:rPr>
            <w:webHidden/>
          </w:rPr>
          <w:tab/>
        </w:r>
        <w:r w:rsidR="002B424F" w:rsidRPr="00677940">
          <w:rPr>
            <w:webHidden/>
          </w:rPr>
          <w:fldChar w:fldCharType="begin"/>
        </w:r>
        <w:r w:rsidR="002B424F" w:rsidRPr="00677940">
          <w:rPr>
            <w:webHidden/>
          </w:rPr>
          <w:instrText xml:space="preserve"> PAGEREF _Toc445130776 \h </w:instrText>
        </w:r>
        <w:r w:rsidR="002B424F" w:rsidRPr="00677940">
          <w:rPr>
            <w:webHidden/>
          </w:rPr>
        </w:r>
        <w:r w:rsidR="002B424F" w:rsidRPr="00677940">
          <w:rPr>
            <w:webHidden/>
          </w:rPr>
          <w:fldChar w:fldCharType="separate"/>
        </w:r>
        <w:r w:rsidR="002B424F" w:rsidRPr="00677940">
          <w:rPr>
            <w:webHidden/>
          </w:rPr>
          <w:t>72</w:t>
        </w:r>
        <w:r w:rsidR="002B424F" w:rsidRPr="00677940">
          <w:rPr>
            <w:webHidden/>
          </w:rPr>
          <w:fldChar w:fldCharType="end"/>
        </w:r>
      </w:hyperlink>
    </w:p>
    <w:p w14:paraId="6F87A571" w14:textId="77777777" w:rsidR="002B424F" w:rsidRPr="00677940" w:rsidRDefault="002D70ED" w:rsidP="00FF5482">
      <w:pPr>
        <w:pStyle w:val="30"/>
        <w:rPr>
          <w:rFonts w:eastAsiaTheme="minorEastAsia" w:cstheme="minorBidi"/>
          <w:snapToGrid/>
          <w:kern w:val="0"/>
          <w:sz w:val="22"/>
          <w:szCs w:val="22"/>
        </w:rPr>
      </w:pPr>
      <w:hyperlink w:anchor="_Toc445130777" w:history="1">
        <w:r w:rsidR="002B424F" w:rsidRPr="00677940">
          <w:rPr>
            <w:rStyle w:val="afffff2"/>
            <w:rFonts w:ascii="Calibri" w:hAnsi="Calibri"/>
          </w:rPr>
          <w:t>Layer 2 Interface Defaults</w:t>
        </w:r>
        <w:r w:rsidR="002B424F" w:rsidRPr="00677940">
          <w:rPr>
            <w:webHidden/>
          </w:rPr>
          <w:tab/>
        </w:r>
        <w:r w:rsidR="002B424F" w:rsidRPr="00677940">
          <w:rPr>
            <w:webHidden/>
          </w:rPr>
          <w:fldChar w:fldCharType="begin"/>
        </w:r>
        <w:r w:rsidR="002B424F" w:rsidRPr="00677940">
          <w:rPr>
            <w:webHidden/>
          </w:rPr>
          <w:instrText xml:space="preserve"> PAGEREF _Toc445130777 \h </w:instrText>
        </w:r>
        <w:r w:rsidR="002B424F" w:rsidRPr="00677940">
          <w:rPr>
            <w:webHidden/>
          </w:rPr>
        </w:r>
        <w:r w:rsidR="002B424F" w:rsidRPr="00677940">
          <w:rPr>
            <w:webHidden/>
          </w:rPr>
          <w:fldChar w:fldCharType="separate"/>
        </w:r>
        <w:r w:rsidR="002B424F" w:rsidRPr="00677940">
          <w:rPr>
            <w:webHidden/>
          </w:rPr>
          <w:t>72</w:t>
        </w:r>
        <w:r w:rsidR="002B424F" w:rsidRPr="00677940">
          <w:rPr>
            <w:webHidden/>
          </w:rPr>
          <w:fldChar w:fldCharType="end"/>
        </w:r>
      </w:hyperlink>
    </w:p>
    <w:p w14:paraId="41E2CCC6" w14:textId="77777777" w:rsidR="002B424F" w:rsidRPr="00677940" w:rsidRDefault="002D70ED" w:rsidP="00FF5482">
      <w:pPr>
        <w:pStyle w:val="30"/>
        <w:rPr>
          <w:rFonts w:eastAsiaTheme="minorEastAsia" w:cstheme="minorBidi"/>
          <w:snapToGrid/>
          <w:kern w:val="0"/>
          <w:sz w:val="22"/>
          <w:szCs w:val="22"/>
        </w:rPr>
      </w:pPr>
      <w:hyperlink w:anchor="_Toc445130778" w:history="1">
        <w:r w:rsidR="002B424F" w:rsidRPr="00677940">
          <w:rPr>
            <w:rStyle w:val="afffff2"/>
            <w:rFonts w:ascii="Calibri" w:hAnsi="Calibri"/>
          </w:rPr>
          <w:t>Enabling/disabling Layer 2 Interface</w:t>
        </w:r>
        <w:r w:rsidR="002B424F" w:rsidRPr="00677940">
          <w:rPr>
            <w:webHidden/>
          </w:rPr>
          <w:tab/>
        </w:r>
        <w:r w:rsidR="002B424F" w:rsidRPr="00677940">
          <w:rPr>
            <w:webHidden/>
          </w:rPr>
          <w:fldChar w:fldCharType="begin"/>
        </w:r>
        <w:r w:rsidR="002B424F" w:rsidRPr="00677940">
          <w:rPr>
            <w:webHidden/>
          </w:rPr>
          <w:instrText xml:space="preserve"> PAGEREF _Toc445130778 \h </w:instrText>
        </w:r>
        <w:r w:rsidR="002B424F" w:rsidRPr="00677940">
          <w:rPr>
            <w:webHidden/>
          </w:rPr>
        </w:r>
        <w:r w:rsidR="002B424F" w:rsidRPr="00677940">
          <w:rPr>
            <w:webHidden/>
          </w:rPr>
          <w:fldChar w:fldCharType="separate"/>
        </w:r>
        <w:r w:rsidR="002B424F" w:rsidRPr="00677940">
          <w:rPr>
            <w:webHidden/>
          </w:rPr>
          <w:t>72</w:t>
        </w:r>
        <w:r w:rsidR="002B424F" w:rsidRPr="00677940">
          <w:rPr>
            <w:webHidden/>
          </w:rPr>
          <w:fldChar w:fldCharType="end"/>
        </w:r>
      </w:hyperlink>
    </w:p>
    <w:p w14:paraId="34D690FC" w14:textId="77777777" w:rsidR="002B424F" w:rsidRPr="00677940" w:rsidRDefault="002D70ED" w:rsidP="00FF5482">
      <w:pPr>
        <w:pStyle w:val="30"/>
        <w:rPr>
          <w:rFonts w:eastAsiaTheme="minorEastAsia" w:cstheme="minorBidi"/>
          <w:snapToGrid/>
          <w:kern w:val="0"/>
          <w:sz w:val="22"/>
          <w:szCs w:val="22"/>
        </w:rPr>
      </w:pPr>
      <w:hyperlink w:anchor="_Toc445130779" w:history="1">
        <w:r w:rsidR="002B424F" w:rsidRPr="00677940">
          <w:rPr>
            <w:rStyle w:val="afffff2"/>
            <w:rFonts w:ascii="Calibri" w:hAnsi="Calibri"/>
          </w:rPr>
          <w:t>Trunk port setting</w:t>
        </w:r>
        <w:r w:rsidR="002B424F" w:rsidRPr="00677940">
          <w:rPr>
            <w:webHidden/>
          </w:rPr>
          <w:tab/>
        </w:r>
        <w:r w:rsidR="002B424F" w:rsidRPr="00677940">
          <w:rPr>
            <w:webHidden/>
          </w:rPr>
          <w:fldChar w:fldCharType="begin"/>
        </w:r>
        <w:r w:rsidR="002B424F" w:rsidRPr="00677940">
          <w:rPr>
            <w:webHidden/>
          </w:rPr>
          <w:instrText xml:space="preserve"> PAGEREF _Toc445130779 \h </w:instrText>
        </w:r>
        <w:r w:rsidR="002B424F" w:rsidRPr="00677940">
          <w:rPr>
            <w:webHidden/>
          </w:rPr>
        </w:r>
        <w:r w:rsidR="002B424F" w:rsidRPr="00677940">
          <w:rPr>
            <w:webHidden/>
          </w:rPr>
          <w:fldChar w:fldCharType="separate"/>
        </w:r>
        <w:r w:rsidR="002B424F" w:rsidRPr="00677940">
          <w:rPr>
            <w:webHidden/>
          </w:rPr>
          <w:t>73</w:t>
        </w:r>
        <w:r w:rsidR="002B424F" w:rsidRPr="00677940">
          <w:rPr>
            <w:webHidden/>
          </w:rPr>
          <w:fldChar w:fldCharType="end"/>
        </w:r>
      </w:hyperlink>
    </w:p>
    <w:p w14:paraId="2684F136" w14:textId="77777777" w:rsidR="002B424F" w:rsidRPr="00677940" w:rsidRDefault="002D70ED" w:rsidP="00FF5482">
      <w:pPr>
        <w:pStyle w:val="30"/>
        <w:rPr>
          <w:rFonts w:eastAsiaTheme="minorEastAsia" w:cstheme="minorBidi"/>
          <w:snapToGrid/>
          <w:kern w:val="0"/>
          <w:sz w:val="22"/>
          <w:szCs w:val="22"/>
        </w:rPr>
      </w:pPr>
      <w:hyperlink w:anchor="_Toc445130780" w:history="1">
        <w:r w:rsidR="002B424F" w:rsidRPr="00677940">
          <w:rPr>
            <w:rStyle w:val="afffff2"/>
            <w:rFonts w:ascii="Calibri" w:hAnsi="Calibri"/>
          </w:rPr>
          <w:t>Access port setting</w:t>
        </w:r>
        <w:r w:rsidR="002B424F" w:rsidRPr="00677940">
          <w:rPr>
            <w:webHidden/>
          </w:rPr>
          <w:tab/>
        </w:r>
        <w:r w:rsidR="002B424F" w:rsidRPr="00677940">
          <w:rPr>
            <w:webHidden/>
          </w:rPr>
          <w:fldChar w:fldCharType="begin"/>
        </w:r>
        <w:r w:rsidR="002B424F" w:rsidRPr="00677940">
          <w:rPr>
            <w:webHidden/>
          </w:rPr>
          <w:instrText xml:space="preserve"> PAGEREF _Toc445130780 \h </w:instrText>
        </w:r>
        <w:r w:rsidR="002B424F" w:rsidRPr="00677940">
          <w:rPr>
            <w:webHidden/>
          </w:rPr>
        </w:r>
        <w:r w:rsidR="002B424F" w:rsidRPr="00677940">
          <w:rPr>
            <w:webHidden/>
          </w:rPr>
          <w:fldChar w:fldCharType="separate"/>
        </w:r>
        <w:r w:rsidR="002B424F" w:rsidRPr="00677940">
          <w:rPr>
            <w:webHidden/>
          </w:rPr>
          <w:t>73</w:t>
        </w:r>
        <w:r w:rsidR="002B424F" w:rsidRPr="00677940">
          <w:rPr>
            <w:webHidden/>
          </w:rPr>
          <w:fldChar w:fldCharType="end"/>
        </w:r>
      </w:hyperlink>
    </w:p>
    <w:p w14:paraId="55265A0A" w14:textId="77777777" w:rsidR="002B424F" w:rsidRPr="00677940" w:rsidRDefault="002D70ED">
      <w:pPr>
        <w:pStyle w:val="20"/>
        <w:rPr>
          <w:rFonts w:ascii="Calibri" w:eastAsiaTheme="minorEastAsia" w:hAnsi="Calibri" w:cstheme="minorBidi"/>
          <w:noProof/>
          <w:snapToGrid/>
          <w:kern w:val="0"/>
          <w:sz w:val="22"/>
          <w:szCs w:val="22"/>
        </w:rPr>
      </w:pPr>
      <w:hyperlink w:anchor="_Toc445130781" w:history="1">
        <w:r w:rsidR="002B424F" w:rsidRPr="00677940">
          <w:rPr>
            <w:rStyle w:val="afffff2"/>
            <w:rFonts w:ascii="Calibri" w:hAnsi="Calibri"/>
            <w:noProof/>
          </w:rPr>
          <w:t>Port group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_Toc445130781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75</w:t>
        </w:r>
        <w:r w:rsidR="002B424F" w:rsidRPr="00677940">
          <w:rPr>
            <w:rFonts w:ascii="Calibri" w:hAnsi="Calibri"/>
            <w:noProof/>
            <w:webHidden/>
          </w:rPr>
          <w:fldChar w:fldCharType="end"/>
        </w:r>
      </w:hyperlink>
    </w:p>
    <w:p w14:paraId="3B591F07" w14:textId="77777777" w:rsidR="002B424F" w:rsidRPr="00677940" w:rsidRDefault="002D70ED" w:rsidP="00FF5482">
      <w:pPr>
        <w:pStyle w:val="30"/>
        <w:rPr>
          <w:rFonts w:eastAsiaTheme="minorEastAsia" w:cstheme="minorBidi"/>
          <w:snapToGrid/>
          <w:kern w:val="0"/>
          <w:sz w:val="22"/>
          <w:szCs w:val="22"/>
        </w:rPr>
      </w:pPr>
      <w:hyperlink w:anchor="_Toc445130782" w:history="1">
        <w:r w:rsidR="002B424F" w:rsidRPr="00677940">
          <w:rPr>
            <w:rStyle w:val="afffff2"/>
            <w:rFonts w:ascii="Calibri" w:hAnsi="Calibri"/>
          </w:rPr>
          <w:t>Overview of Port Group</w:t>
        </w:r>
        <w:r w:rsidR="002B424F" w:rsidRPr="00677940">
          <w:rPr>
            <w:webHidden/>
          </w:rPr>
          <w:tab/>
        </w:r>
        <w:r w:rsidR="002B424F" w:rsidRPr="00677940">
          <w:rPr>
            <w:webHidden/>
          </w:rPr>
          <w:fldChar w:fldCharType="begin"/>
        </w:r>
        <w:r w:rsidR="002B424F" w:rsidRPr="00677940">
          <w:rPr>
            <w:webHidden/>
          </w:rPr>
          <w:instrText xml:space="preserve"> PAGEREF _Toc445130782 \h </w:instrText>
        </w:r>
        <w:r w:rsidR="002B424F" w:rsidRPr="00677940">
          <w:rPr>
            <w:webHidden/>
          </w:rPr>
        </w:r>
        <w:r w:rsidR="002B424F" w:rsidRPr="00677940">
          <w:rPr>
            <w:webHidden/>
          </w:rPr>
          <w:fldChar w:fldCharType="separate"/>
        </w:r>
        <w:r w:rsidR="002B424F" w:rsidRPr="00677940">
          <w:rPr>
            <w:webHidden/>
          </w:rPr>
          <w:t>75</w:t>
        </w:r>
        <w:r w:rsidR="002B424F" w:rsidRPr="00677940">
          <w:rPr>
            <w:webHidden/>
          </w:rPr>
          <w:fldChar w:fldCharType="end"/>
        </w:r>
      </w:hyperlink>
    </w:p>
    <w:p w14:paraId="650830DF" w14:textId="77777777" w:rsidR="002B424F" w:rsidRPr="00677940" w:rsidRDefault="002D70ED" w:rsidP="00FF5482">
      <w:pPr>
        <w:pStyle w:val="30"/>
        <w:rPr>
          <w:rFonts w:eastAsiaTheme="minorEastAsia" w:cstheme="minorBidi"/>
          <w:snapToGrid/>
          <w:kern w:val="0"/>
          <w:sz w:val="22"/>
          <w:szCs w:val="22"/>
        </w:rPr>
      </w:pPr>
      <w:hyperlink w:anchor="_Toc445130783" w:history="1">
        <w:r w:rsidR="002B424F" w:rsidRPr="00677940">
          <w:rPr>
            <w:rStyle w:val="afffff2"/>
            <w:rFonts w:ascii="Calibri" w:hAnsi="Calibri"/>
          </w:rPr>
          <w:t>Port group configuration</w:t>
        </w:r>
        <w:r w:rsidR="002B424F" w:rsidRPr="00677940">
          <w:rPr>
            <w:webHidden/>
          </w:rPr>
          <w:tab/>
        </w:r>
        <w:r w:rsidR="002B424F" w:rsidRPr="00677940">
          <w:rPr>
            <w:webHidden/>
          </w:rPr>
          <w:fldChar w:fldCharType="begin"/>
        </w:r>
        <w:r w:rsidR="002B424F" w:rsidRPr="00677940">
          <w:rPr>
            <w:webHidden/>
          </w:rPr>
          <w:instrText xml:space="preserve"> PAGEREF _Toc445130783 \h </w:instrText>
        </w:r>
        <w:r w:rsidR="002B424F" w:rsidRPr="00677940">
          <w:rPr>
            <w:webHidden/>
          </w:rPr>
        </w:r>
        <w:r w:rsidR="002B424F" w:rsidRPr="00677940">
          <w:rPr>
            <w:webHidden/>
          </w:rPr>
          <w:fldChar w:fldCharType="separate"/>
        </w:r>
        <w:r w:rsidR="002B424F" w:rsidRPr="00677940">
          <w:rPr>
            <w:webHidden/>
          </w:rPr>
          <w:t>75</w:t>
        </w:r>
        <w:r w:rsidR="002B424F" w:rsidRPr="00677940">
          <w:rPr>
            <w:webHidden/>
          </w:rPr>
          <w:fldChar w:fldCharType="end"/>
        </w:r>
      </w:hyperlink>
    </w:p>
    <w:p w14:paraId="0647D958" w14:textId="77777777" w:rsidR="002B424F" w:rsidRPr="00677940" w:rsidRDefault="002D70ED">
      <w:pPr>
        <w:pStyle w:val="20"/>
        <w:rPr>
          <w:rFonts w:ascii="Calibri" w:eastAsiaTheme="minorEastAsia" w:hAnsi="Calibri" w:cstheme="minorBidi"/>
          <w:noProof/>
          <w:snapToGrid/>
          <w:kern w:val="0"/>
          <w:sz w:val="22"/>
          <w:szCs w:val="22"/>
        </w:rPr>
      </w:pPr>
      <w:hyperlink w:anchor="_Toc445130784" w:history="1">
        <w:r w:rsidR="002B424F" w:rsidRPr="00677940">
          <w:rPr>
            <w:rStyle w:val="afffff2"/>
            <w:rFonts w:ascii="Calibri" w:hAnsi="Calibri"/>
            <w:noProof/>
          </w:rPr>
          <w:t>MAC Filtering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_Toc445130784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76</w:t>
        </w:r>
        <w:r w:rsidR="002B424F" w:rsidRPr="00677940">
          <w:rPr>
            <w:rFonts w:ascii="Calibri" w:hAnsi="Calibri"/>
            <w:noProof/>
            <w:webHidden/>
          </w:rPr>
          <w:fldChar w:fldCharType="end"/>
        </w:r>
      </w:hyperlink>
    </w:p>
    <w:p w14:paraId="0D69C1E4" w14:textId="77777777" w:rsidR="002B424F" w:rsidRPr="00677940" w:rsidRDefault="002D70ED" w:rsidP="00FF5482">
      <w:pPr>
        <w:pStyle w:val="30"/>
        <w:rPr>
          <w:rFonts w:eastAsiaTheme="minorEastAsia" w:cstheme="minorBidi"/>
          <w:snapToGrid/>
          <w:kern w:val="0"/>
          <w:sz w:val="22"/>
          <w:szCs w:val="22"/>
        </w:rPr>
      </w:pPr>
      <w:hyperlink w:anchor="_Toc445130785" w:history="1">
        <w:r w:rsidR="002B424F" w:rsidRPr="00677940">
          <w:rPr>
            <w:rStyle w:val="afffff2"/>
            <w:rFonts w:ascii="Calibri" w:hAnsi="Calibri"/>
          </w:rPr>
          <w:t>MAC Filtering Overview</w:t>
        </w:r>
        <w:r w:rsidR="002B424F" w:rsidRPr="00677940">
          <w:rPr>
            <w:webHidden/>
          </w:rPr>
          <w:tab/>
        </w:r>
        <w:r w:rsidR="002B424F" w:rsidRPr="00677940">
          <w:rPr>
            <w:webHidden/>
          </w:rPr>
          <w:fldChar w:fldCharType="begin"/>
        </w:r>
        <w:r w:rsidR="002B424F" w:rsidRPr="00677940">
          <w:rPr>
            <w:webHidden/>
          </w:rPr>
          <w:instrText xml:space="preserve"> PAGEREF _Toc445130785 \h </w:instrText>
        </w:r>
        <w:r w:rsidR="002B424F" w:rsidRPr="00677940">
          <w:rPr>
            <w:webHidden/>
          </w:rPr>
        </w:r>
        <w:r w:rsidR="002B424F" w:rsidRPr="00677940">
          <w:rPr>
            <w:webHidden/>
          </w:rPr>
          <w:fldChar w:fldCharType="separate"/>
        </w:r>
        <w:r w:rsidR="002B424F" w:rsidRPr="00677940">
          <w:rPr>
            <w:webHidden/>
          </w:rPr>
          <w:t>76</w:t>
        </w:r>
        <w:r w:rsidR="002B424F" w:rsidRPr="00677940">
          <w:rPr>
            <w:webHidden/>
          </w:rPr>
          <w:fldChar w:fldCharType="end"/>
        </w:r>
      </w:hyperlink>
    </w:p>
    <w:p w14:paraId="2D3FEECB" w14:textId="77777777" w:rsidR="002B424F" w:rsidRPr="00677940" w:rsidRDefault="002D70ED" w:rsidP="00FF5482">
      <w:pPr>
        <w:pStyle w:val="30"/>
        <w:rPr>
          <w:rFonts w:eastAsiaTheme="minorEastAsia" w:cstheme="minorBidi"/>
          <w:snapToGrid/>
          <w:kern w:val="0"/>
          <w:sz w:val="22"/>
          <w:szCs w:val="22"/>
        </w:rPr>
      </w:pPr>
      <w:hyperlink w:anchor="_Toc445130786" w:history="1">
        <w:r w:rsidR="002B424F" w:rsidRPr="00677940">
          <w:rPr>
            <w:rStyle w:val="afffff2"/>
            <w:rFonts w:ascii="Calibri" w:hAnsi="Calibri"/>
          </w:rPr>
          <w:t>MAC Filtering Setting</w:t>
        </w:r>
        <w:r w:rsidR="002B424F" w:rsidRPr="00677940">
          <w:rPr>
            <w:webHidden/>
          </w:rPr>
          <w:tab/>
        </w:r>
        <w:r w:rsidR="002B424F" w:rsidRPr="00677940">
          <w:rPr>
            <w:webHidden/>
          </w:rPr>
          <w:fldChar w:fldCharType="begin"/>
        </w:r>
        <w:r w:rsidR="002B424F" w:rsidRPr="00677940">
          <w:rPr>
            <w:webHidden/>
          </w:rPr>
          <w:instrText xml:space="preserve"> PAGEREF _Toc445130786 \h </w:instrText>
        </w:r>
        <w:r w:rsidR="002B424F" w:rsidRPr="00677940">
          <w:rPr>
            <w:webHidden/>
          </w:rPr>
        </w:r>
        <w:r w:rsidR="002B424F" w:rsidRPr="00677940">
          <w:rPr>
            <w:webHidden/>
          </w:rPr>
          <w:fldChar w:fldCharType="separate"/>
        </w:r>
        <w:r w:rsidR="002B424F" w:rsidRPr="00677940">
          <w:rPr>
            <w:webHidden/>
          </w:rPr>
          <w:t>76</w:t>
        </w:r>
        <w:r w:rsidR="002B424F" w:rsidRPr="00677940">
          <w:rPr>
            <w:webHidden/>
          </w:rPr>
          <w:fldChar w:fldCharType="end"/>
        </w:r>
      </w:hyperlink>
    </w:p>
    <w:p w14:paraId="08B8A69C" w14:textId="77777777" w:rsidR="002B424F" w:rsidRPr="00677940" w:rsidRDefault="002D70ED">
      <w:pPr>
        <w:pStyle w:val="20"/>
        <w:rPr>
          <w:rFonts w:ascii="Calibri" w:eastAsiaTheme="minorEastAsia" w:hAnsi="Calibri" w:cstheme="minorBidi"/>
          <w:noProof/>
          <w:snapToGrid/>
          <w:kern w:val="0"/>
          <w:sz w:val="22"/>
          <w:szCs w:val="22"/>
        </w:rPr>
      </w:pPr>
      <w:hyperlink w:anchor="_Toc445130787" w:history="1">
        <w:r w:rsidR="002B424F" w:rsidRPr="00677940">
          <w:rPr>
            <w:rStyle w:val="afffff2"/>
            <w:rFonts w:ascii="Calibri" w:hAnsi="Calibri"/>
            <w:noProof/>
          </w:rPr>
          <w:t>MAC Filtering according to CPU Load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_Toc445130787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77</w:t>
        </w:r>
        <w:r w:rsidR="002B424F" w:rsidRPr="00677940">
          <w:rPr>
            <w:rFonts w:ascii="Calibri" w:hAnsi="Calibri"/>
            <w:noProof/>
            <w:webHidden/>
          </w:rPr>
          <w:fldChar w:fldCharType="end"/>
        </w:r>
      </w:hyperlink>
    </w:p>
    <w:p w14:paraId="2EDC5F60" w14:textId="77777777" w:rsidR="002B424F" w:rsidRPr="00677940" w:rsidRDefault="002D70ED" w:rsidP="00FF5482">
      <w:pPr>
        <w:pStyle w:val="30"/>
        <w:rPr>
          <w:rFonts w:eastAsiaTheme="minorEastAsia" w:cstheme="minorBidi"/>
          <w:snapToGrid/>
          <w:kern w:val="0"/>
          <w:sz w:val="22"/>
          <w:szCs w:val="22"/>
        </w:rPr>
      </w:pPr>
      <w:hyperlink w:anchor="_Toc445130788" w:history="1">
        <w:r w:rsidR="002B424F" w:rsidRPr="00677940">
          <w:rPr>
            <w:rStyle w:val="afffff2"/>
            <w:rFonts w:ascii="Calibri" w:hAnsi="Calibri"/>
          </w:rPr>
          <w:t>MAC Filtering according to CPU Load OverView</w:t>
        </w:r>
        <w:r w:rsidR="002B424F" w:rsidRPr="00677940">
          <w:rPr>
            <w:webHidden/>
          </w:rPr>
          <w:tab/>
        </w:r>
        <w:r w:rsidR="002B424F" w:rsidRPr="00677940">
          <w:rPr>
            <w:webHidden/>
          </w:rPr>
          <w:fldChar w:fldCharType="begin"/>
        </w:r>
        <w:r w:rsidR="002B424F" w:rsidRPr="00677940">
          <w:rPr>
            <w:webHidden/>
          </w:rPr>
          <w:instrText xml:space="preserve"> PAGEREF _Toc445130788 \h </w:instrText>
        </w:r>
        <w:r w:rsidR="002B424F" w:rsidRPr="00677940">
          <w:rPr>
            <w:webHidden/>
          </w:rPr>
        </w:r>
        <w:r w:rsidR="002B424F" w:rsidRPr="00677940">
          <w:rPr>
            <w:webHidden/>
          </w:rPr>
          <w:fldChar w:fldCharType="separate"/>
        </w:r>
        <w:r w:rsidR="002B424F" w:rsidRPr="00677940">
          <w:rPr>
            <w:webHidden/>
          </w:rPr>
          <w:t>77</w:t>
        </w:r>
        <w:r w:rsidR="002B424F" w:rsidRPr="00677940">
          <w:rPr>
            <w:webHidden/>
          </w:rPr>
          <w:fldChar w:fldCharType="end"/>
        </w:r>
      </w:hyperlink>
    </w:p>
    <w:p w14:paraId="5743C243" w14:textId="77777777" w:rsidR="002B424F" w:rsidRPr="00677940" w:rsidRDefault="002D70ED" w:rsidP="00FF5482">
      <w:pPr>
        <w:pStyle w:val="30"/>
        <w:rPr>
          <w:rFonts w:eastAsiaTheme="minorEastAsia" w:cstheme="minorBidi"/>
          <w:snapToGrid/>
          <w:kern w:val="0"/>
          <w:sz w:val="22"/>
          <w:szCs w:val="22"/>
        </w:rPr>
      </w:pPr>
      <w:hyperlink w:anchor="_Toc445130789" w:history="1">
        <w:r w:rsidR="002B424F" w:rsidRPr="00677940">
          <w:rPr>
            <w:rStyle w:val="afffff2"/>
            <w:rFonts w:ascii="Calibri" w:hAnsi="Calibri"/>
          </w:rPr>
          <w:t>MAC Filtering according to CPU Load Setting</w:t>
        </w:r>
        <w:r w:rsidR="002B424F" w:rsidRPr="00677940">
          <w:rPr>
            <w:webHidden/>
          </w:rPr>
          <w:tab/>
        </w:r>
        <w:r w:rsidR="002B424F" w:rsidRPr="00677940">
          <w:rPr>
            <w:webHidden/>
          </w:rPr>
          <w:fldChar w:fldCharType="begin"/>
        </w:r>
        <w:r w:rsidR="002B424F" w:rsidRPr="00677940">
          <w:rPr>
            <w:webHidden/>
          </w:rPr>
          <w:instrText xml:space="preserve"> PAGEREF _Toc445130789 \h </w:instrText>
        </w:r>
        <w:r w:rsidR="002B424F" w:rsidRPr="00677940">
          <w:rPr>
            <w:webHidden/>
          </w:rPr>
        </w:r>
        <w:r w:rsidR="002B424F" w:rsidRPr="00677940">
          <w:rPr>
            <w:webHidden/>
          </w:rPr>
          <w:fldChar w:fldCharType="separate"/>
        </w:r>
        <w:r w:rsidR="002B424F" w:rsidRPr="00677940">
          <w:rPr>
            <w:webHidden/>
          </w:rPr>
          <w:t>77</w:t>
        </w:r>
        <w:r w:rsidR="002B424F" w:rsidRPr="00677940">
          <w:rPr>
            <w:webHidden/>
          </w:rPr>
          <w:fldChar w:fldCharType="end"/>
        </w:r>
      </w:hyperlink>
    </w:p>
    <w:p w14:paraId="5D805CC1" w14:textId="77777777" w:rsidR="002B424F" w:rsidRPr="00677940" w:rsidRDefault="002D70ED">
      <w:pPr>
        <w:pStyle w:val="20"/>
        <w:rPr>
          <w:rFonts w:ascii="Calibri" w:eastAsiaTheme="minorEastAsia" w:hAnsi="Calibri" w:cstheme="minorBidi"/>
          <w:noProof/>
          <w:snapToGrid/>
          <w:kern w:val="0"/>
          <w:sz w:val="22"/>
          <w:szCs w:val="22"/>
        </w:rPr>
      </w:pPr>
      <w:hyperlink w:anchor="_Toc445130790" w:history="1">
        <w:r w:rsidR="002B424F" w:rsidRPr="00677940">
          <w:rPr>
            <w:rStyle w:val="afffff2"/>
            <w:rFonts w:ascii="Calibri" w:hAnsi="Calibri"/>
            <w:noProof/>
          </w:rPr>
          <w:t>Traffic-control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_Toc445130790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78</w:t>
        </w:r>
        <w:r w:rsidR="002B424F" w:rsidRPr="00677940">
          <w:rPr>
            <w:rFonts w:ascii="Calibri" w:hAnsi="Calibri"/>
            <w:noProof/>
            <w:webHidden/>
          </w:rPr>
          <w:fldChar w:fldCharType="end"/>
        </w:r>
      </w:hyperlink>
    </w:p>
    <w:p w14:paraId="20733ED8" w14:textId="77777777" w:rsidR="002B424F" w:rsidRPr="00677940" w:rsidRDefault="002D70ED" w:rsidP="00FF5482">
      <w:pPr>
        <w:pStyle w:val="30"/>
        <w:rPr>
          <w:rFonts w:eastAsiaTheme="minorEastAsia" w:cstheme="minorBidi"/>
          <w:snapToGrid/>
          <w:kern w:val="0"/>
          <w:sz w:val="22"/>
          <w:szCs w:val="22"/>
        </w:rPr>
      </w:pPr>
      <w:hyperlink w:anchor="_Toc445130791" w:history="1">
        <w:r w:rsidR="002B424F" w:rsidRPr="00677940">
          <w:rPr>
            <w:rStyle w:val="afffff2"/>
            <w:rFonts w:ascii="Calibri" w:hAnsi="Calibri"/>
          </w:rPr>
          <w:t>Traffic-control OverView</w:t>
        </w:r>
        <w:r w:rsidR="002B424F" w:rsidRPr="00677940">
          <w:rPr>
            <w:webHidden/>
          </w:rPr>
          <w:tab/>
        </w:r>
        <w:r w:rsidR="002B424F" w:rsidRPr="00677940">
          <w:rPr>
            <w:webHidden/>
          </w:rPr>
          <w:fldChar w:fldCharType="begin"/>
        </w:r>
        <w:r w:rsidR="002B424F" w:rsidRPr="00677940">
          <w:rPr>
            <w:webHidden/>
          </w:rPr>
          <w:instrText xml:space="preserve"> PAGEREF _Toc445130791 \h </w:instrText>
        </w:r>
        <w:r w:rsidR="002B424F" w:rsidRPr="00677940">
          <w:rPr>
            <w:webHidden/>
          </w:rPr>
        </w:r>
        <w:r w:rsidR="002B424F" w:rsidRPr="00677940">
          <w:rPr>
            <w:webHidden/>
          </w:rPr>
          <w:fldChar w:fldCharType="separate"/>
        </w:r>
        <w:r w:rsidR="002B424F" w:rsidRPr="00677940">
          <w:rPr>
            <w:webHidden/>
          </w:rPr>
          <w:t>78</w:t>
        </w:r>
        <w:r w:rsidR="002B424F" w:rsidRPr="00677940">
          <w:rPr>
            <w:webHidden/>
          </w:rPr>
          <w:fldChar w:fldCharType="end"/>
        </w:r>
      </w:hyperlink>
    </w:p>
    <w:p w14:paraId="003E9913" w14:textId="77777777" w:rsidR="002B424F" w:rsidRPr="00677940" w:rsidRDefault="002D70ED" w:rsidP="00FF5482">
      <w:pPr>
        <w:pStyle w:val="30"/>
        <w:rPr>
          <w:rFonts w:eastAsiaTheme="minorEastAsia" w:cstheme="minorBidi"/>
          <w:snapToGrid/>
          <w:kern w:val="0"/>
          <w:sz w:val="22"/>
          <w:szCs w:val="22"/>
        </w:rPr>
      </w:pPr>
      <w:hyperlink w:anchor="_Toc445130792" w:history="1">
        <w:r w:rsidR="002B424F" w:rsidRPr="00677940">
          <w:rPr>
            <w:rStyle w:val="afffff2"/>
            <w:rFonts w:ascii="Calibri" w:hAnsi="Calibri"/>
          </w:rPr>
          <w:t>Traffic-control Setting</w:t>
        </w:r>
        <w:r w:rsidR="002B424F" w:rsidRPr="00677940">
          <w:rPr>
            <w:webHidden/>
          </w:rPr>
          <w:tab/>
        </w:r>
        <w:r w:rsidR="002B424F" w:rsidRPr="00677940">
          <w:rPr>
            <w:webHidden/>
          </w:rPr>
          <w:fldChar w:fldCharType="begin"/>
        </w:r>
        <w:r w:rsidR="002B424F" w:rsidRPr="00677940">
          <w:rPr>
            <w:webHidden/>
          </w:rPr>
          <w:instrText xml:space="preserve"> PAGEREF _Toc445130792 \h </w:instrText>
        </w:r>
        <w:r w:rsidR="002B424F" w:rsidRPr="00677940">
          <w:rPr>
            <w:webHidden/>
          </w:rPr>
        </w:r>
        <w:r w:rsidR="002B424F" w:rsidRPr="00677940">
          <w:rPr>
            <w:webHidden/>
          </w:rPr>
          <w:fldChar w:fldCharType="separate"/>
        </w:r>
        <w:r w:rsidR="002B424F" w:rsidRPr="00677940">
          <w:rPr>
            <w:webHidden/>
          </w:rPr>
          <w:t>78</w:t>
        </w:r>
        <w:r w:rsidR="002B424F" w:rsidRPr="00677940">
          <w:rPr>
            <w:webHidden/>
          </w:rPr>
          <w:fldChar w:fldCharType="end"/>
        </w:r>
      </w:hyperlink>
    </w:p>
    <w:p w14:paraId="7C830EA5"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793" w:history="1">
        <w:r w:rsidR="002B424F" w:rsidRPr="00677940">
          <w:rPr>
            <w:rStyle w:val="afffff2"/>
            <w:rFonts w:ascii="Calibri" w:hAnsi="Calibri"/>
            <w:noProof/>
            <w14:scene3d>
              <w14:camera w14:prst="orthographicFront"/>
              <w14:lightRig w14:rig="threePt" w14:dir="t">
                <w14:rot w14:lat="0" w14:lon="0" w14:rev="0"/>
              </w14:lightRig>
            </w14:scene3d>
          </w:rPr>
          <w:t>Chapter 3.</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VLAN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_Toc445130793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79</w:t>
        </w:r>
        <w:r w:rsidR="002B424F" w:rsidRPr="00677940">
          <w:rPr>
            <w:rFonts w:ascii="Calibri" w:hAnsi="Calibri"/>
            <w:noProof/>
            <w:webHidden/>
          </w:rPr>
          <w:fldChar w:fldCharType="end"/>
        </w:r>
      </w:hyperlink>
    </w:p>
    <w:p w14:paraId="4AD5B83E" w14:textId="77777777" w:rsidR="002B424F" w:rsidRPr="00677940" w:rsidRDefault="002D70ED">
      <w:pPr>
        <w:pStyle w:val="20"/>
        <w:rPr>
          <w:rFonts w:ascii="Calibri" w:eastAsiaTheme="minorEastAsia" w:hAnsi="Calibri" w:cstheme="minorBidi"/>
          <w:noProof/>
          <w:snapToGrid/>
          <w:kern w:val="0"/>
          <w:sz w:val="22"/>
          <w:szCs w:val="22"/>
        </w:rPr>
      </w:pPr>
      <w:hyperlink w:anchor="_Toc445130794" w:history="1">
        <w:r w:rsidR="002B424F" w:rsidRPr="00677940">
          <w:rPr>
            <w:rStyle w:val="afffff2"/>
            <w:rFonts w:ascii="Calibri" w:hAnsi="Calibri"/>
            <w:noProof/>
          </w:rPr>
          <w:t>VLAN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_Toc445130794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80</w:t>
        </w:r>
        <w:r w:rsidR="002B424F" w:rsidRPr="00677940">
          <w:rPr>
            <w:rFonts w:ascii="Calibri" w:hAnsi="Calibri"/>
            <w:noProof/>
            <w:webHidden/>
          </w:rPr>
          <w:fldChar w:fldCharType="end"/>
        </w:r>
      </w:hyperlink>
    </w:p>
    <w:p w14:paraId="040A04C2" w14:textId="77777777" w:rsidR="002B424F" w:rsidRPr="00677940" w:rsidRDefault="002D70ED">
      <w:pPr>
        <w:pStyle w:val="20"/>
        <w:rPr>
          <w:rFonts w:ascii="Calibri" w:eastAsiaTheme="minorEastAsia" w:hAnsi="Calibri" w:cstheme="minorBidi"/>
          <w:noProof/>
          <w:snapToGrid/>
          <w:kern w:val="0"/>
          <w:sz w:val="22"/>
          <w:szCs w:val="22"/>
        </w:rPr>
      </w:pPr>
      <w:hyperlink w:anchor="_Toc445130795" w:history="1">
        <w:r w:rsidR="002B424F" w:rsidRPr="00677940">
          <w:rPr>
            <w:rStyle w:val="afffff2"/>
            <w:rFonts w:ascii="Calibri" w:hAnsi="Calibri"/>
            <w:noProof/>
          </w:rPr>
          <w:t>Advantages of VLAN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_Toc445130795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81</w:t>
        </w:r>
        <w:r w:rsidR="002B424F" w:rsidRPr="00677940">
          <w:rPr>
            <w:rFonts w:ascii="Calibri" w:hAnsi="Calibri"/>
            <w:noProof/>
            <w:webHidden/>
          </w:rPr>
          <w:fldChar w:fldCharType="end"/>
        </w:r>
      </w:hyperlink>
    </w:p>
    <w:p w14:paraId="0F653EFA" w14:textId="77777777" w:rsidR="002B424F" w:rsidRPr="00677940" w:rsidRDefault="002D70ED" w:rsidP="00FF5482">
      <w:pPr>
        <w:pStyle w:val="30"/>
        <w:rPr>
          <w:rFonts w:eastAsiaTheme="minorEastAsia" w:cstheme="minorBidi"/>
          <w:snapToGrid/>
          <w:kern w:val="0"/>
          <w:sz w:val="22"/>
          <w:szCs w:val="22"/>
        </w:rPr>
      </w:pPr>
      <w:hyperlink w:anchor="_Toc445130796" w:history="1">
        <w:r w:rsidR="002B424F" w:rsidRPr="00677940">
          <w:rPr>
            <w:rStyle w:val="afffff2"/>
            <w:rFonts w:ascii="Calibri" w:hAnsi="Calibri"/>
          </w:rPr>
          <w:t>Efficient Traffic Control</w:t>
        </w:r>
        <w:r w:rsidR="002B424F" w:rsidRPr="00677940">
          <w:rPr>
            <w:webHidden/>
          </w:rPr>
          <w:tab/>
        </w:r>
        <w:r w:rsidR="002B424F" w:rsidRPr="00677940">
          <w:rPr>
            <w:webHidden/>
          </w:rPr>
          <w:fldChar w:fldCharType="begin"/>
        </w:r>
        <w:r w:rsidR="002B424F" w:rsidRPr="00677940">
          <w:rPr>
            <w:webHidden/>
          </w:rPr>
          <w:instrText xml:space="preserve"> PAGEREF _Toc445130796 \h </w:instrText>
        </w:r>
        <w:r w:rsidR="002B424F" w:rsidRPr="00677940">
          <w:rPr>
            <w:webHidden/>
          </w:rPr>
        </w:r>
        <w:r w:rsidR="002B424F" w:rsidRPr="00677940">
          <w:rPr>
            <w:webHidden/>
          </w:rPr>
          <w:fldChar w:fldCharType="separate"/>
        </w:r>
        <w:r w:rsidR="002B424F" w:rsidRPr="00677940">
          <w:rPr>
            <w:webHidden/>
          </w:rPr>
          <w:t>81</w:t>
        </w:r>
        <w:r w:rsidR="002B424F" w:rsidRPr="00677940">
          <w:rPr>
            <w:webHidden/>
          </w:rPr>
          <w:fldChar w:fldCharType="end"/>
        </w:r>
      </w:hyperlink>
    </w:p>
    <w:p w14:paraId="3A2DAEA6" w14:textId="77777777" w:rsidR="002B424F" w:rsidRPr="00677940" w:rsidRDefault="002D70ED" w:rsidP="00FF5482">
      <w:pPr>
        <w:pStyle w:val="30"/>
        <w:rPr>
          <w:rFonts w:eastAsiaTheme="minorEastAsia" w:cstheme="minorBidi"/>
          <w:snapToGrid/>
          <w:kern w:val="0"/>
          <w:sz w:val="22"/>
          <w:szCs w:val="22"/>
        </w:rPr>
      </w:pPr>
      <w:hyperlink w:anchor="_Toc445130797" w:history="1">
        <w:r w:rsidR="002B424F" w:rsidRPr="00677940">
          <w:rPr>
            <w:rStyle w:val="afffff2"/>
            <w:rFonts w:ascii="Calibri" w:hAnsi="Calibri"/>
          </w:rPr>
          <w:t>Enhanced Network Security</w:t>
        </w:r>
        <w:r w:rsidR="002B424F" w:rsidRPr="00677940">
          <w:rPr>
            <w:webHidden/>
          </w:rPr>
          <w:tab/>
        </w:r>
        <w:r w:rsidR="002B424F" w:rsidRPr="00677940">
          <w:rPr>
            <w:webHidden/>
          </w:rPr>
          <w:fldChar w:fldCharType="begin"/>
        </w:r>
        <w:r w:rsidR="002B424F" w:rsidRPr="00677940">
          <w:rPr>
            <w:webHidden/>
          </w:rPr>
          <w:instrText xml:space="preserve"> PAGEREF _Toc445130797 \h </w:instrText>
        </w:r>
        <w:r w:rsidR="002B424F" w:rsidRPr="00677940">
          <w:rPr>
            <w:webHidden/>
          </w:rPr>
        </w:r>
        <w:r w:rsidR="002B424F" w:rsidRPr="00677940">
          <w:rPr>
            <w:webHidden/>
          </w:rPr>
          <w:fldChar w:fldCharType="separate"/>
        </w:r>
        <w:r w:rsidR="002B424F" w:rsidRPr="00677940">
          <w:rPr>
            <w:webHidden/>
          </w:rPr>
          <w:t>81</w:t>
        </w:r>
        <w:r w:rsidR="002B424F" w:rsidRPr="00677940">
          <w:rPr>
            <w:webHidden/>
          </w:rPr>
          <w:fldChar w:fldCharType="end"/>
        </w:r>
      </w:hyperlink>
    </w:p>
    <w:p w14:paraId="0591E821" w14:textId="77777777" w:rsidR="002B424F" w:rsidRPr="00677940" w:rsidRDefault="002D70ED" w:rsidP="00FF5482">
      <w:pPr>
        <w:pStyle w:val="30"/>
        <w:rPr>
          <w:rFonts w:eastAsiaTheme="minorEastAsia" w:cstheme="minorBidi"/>
          <w:snapToGrid/>
          <w:kern w:val="0"/>
          <w:sz w:val="22"/>
          <w:szCs w:val="22"/>
        </w:rPr>
      </w:pPr>
      <w:hyperlink w:anchor="_Toc445130798" w:history="1">
        <w:r w:rsidR="002B424F" w:rsidRPr="00677940">
          <w:rPr>
            <w:rStyle w:val="afffff2"/>
            <w:rFonts w:ascii="Calibri" w:hAnsi="Calibri"/>
          </w:rPr>
          <w:t>Flexible Network and Device management</w:t>
        </w:r>
        <w:r w:rsidR="002B424F" w:rsidRPr="00677940">
          <w:rPr>
            <w:webHidden/>
          </w:rPr>
          <w:tab/>
        </w:r>
        <w:r w:rsidR="002B424F" w:rsidRPr="00677940">
          <w:rPr>
            <w:webHidden/>
          </w:rPr>
          <w:fldChar w:fldCharType="begin"/>
        </w:r>
        <w:r w:rsidR="002B424F" w:rsidRPr="00677940">
          <w:rPr>
            <w:webHidden/>
          </w:rPr>
          <w:instrText xml:space="preserve"> PAGEREF _Toc445130798 \h </w:instrText>
        </w:r>
        <w:r w:rsidR="002B424F" w:rsidRPr="00677940">
          <w:rPr>
            <w:webHidden/>
          </w:rPr>
        </w:r>
        <w:r w:rsidR="002B424F" w:rsidRPr="00677940">
          <w:rPr>
            <w:webHidden/>
          </w:rPr>
          <w:fldChar w:fldCharType="separate"/>
        </w:r>
        <w:r w:rsidR="002B424F" w:rsidRPr="00677940">
          <w:rPr>
            <w:webHidden/>
          </w:rPr>
          <w:t>81</w:t>
        </w:r>
        <w:r w:rsidR="002B424F" w:rsidRPr="00677940">
          <w:rPr>
            <w:webHidden/>
          </w:rPr>
          <w:fldChar w:fldCharType="end"/>
        </w:r>
      </w:hyperlink>
    </w:p>
    <w:p w14:paraId="4982FAF3" w14:textId="77777777" w:rsidR="002B424F" w:rsidRPr="00677940" w:rsidRDefault="002D70ED">
      <w:pPr>
        <w:pStyle w:val="20"/>
        <w:rPr>
          <w:rFonts w:ascii="Calibri" w:eastAsiaTheme="minorEastAsia" w:hAnsi="Calibri" w:cstheme="minorBidi"/>
          <w:noProof/>
          <w:snapToGrid/>
          <w:kern w:val="0"/>
          <w:sz w:val="22"/>
          <w:szCs w:val="22"/>
        </w:rPr>
      </w:pPr>
      <w:hyperlink w:anchor="_Toc445130799" w:history="1">
        <w:r w:rsidR="002B424F" w:rsidRPr="00677940">
          <w:rPr>
            <w:rStyle w:val="afffff2"/>
            <w:rFonts w:ascii="Calibri" w:hAnsi="Calibri"/>
            <w:noProof/>
          </w:rPr>
          <w:t>VLAN Types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_Toc445130799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82</w:t>
        </w:r>
        <w:r w:rsidR="002B424F" w:rsidRPr="00677940">
          <w:rPr>
            <w:rFonts w:ascii="Calibri" w:hAnsi="Calibri"/>
            <w:noProof/>
            <w:webHidden/>
          </w:rPr>
          <w:fldChar w:fldCharType="end"/>
        </w:r>
      </w:hyperlink>
    </w:p>
    <w:p w14:paraId="40E228A0" w14:textId="77777777" w:rsidR="002B424F" w:rsidRPr="00677940" w:rsidRDefault="002D70ED" w:rsidP="00FF5482">
      <w:pPr>
        <w:pStyle w:val="30"/>
        <w:rPr>
          <w:rFonts w:eastAsiaTheme="minorEastAsia" w:cstheme="minorBidi"/>
          <w:snapToGrid/>
          <w:kern w:val="0"/>
          <w:sz w:val="22"/>
          <w:szCs w:val="22"/>
        </w:rPr>
      </w:pPr>
      <w:hyperlink w:anchor="_Toc445130800" w:history="1">
        <w:r w:rsidR="002B424F" w:rsidRPr="00677940">
          <w:rPr>
            <w:rStyle w:val="afffff2"/>
            <w:rFonts w:ascii="Calibri" w:hAnsi="Calibri"/>
          </w:rPr>
          <w:t>Port-based VLANs</w:t>
        </w:r>
        <w:r w:rsidR="002B424F" w:rsidRPr="00677940">
          <w:rPr>
            <w:webHidden/>
          </w:rPr>
          <w:tab/>
        </w:r>
        <w:r w:rsidR="002B424F" w:rsidRPr="00677940">
          <w:rPr>
            <w:webHidden/>
          </w:rPr>
          <w:fldChar w:fldCharType="begin"/>
        </w:r>
        <w:r w:rsidR="002B424F" w:rsidRPr="00677940">
          <w:rPr>
            <w:webHidden/>
          </w:rPr>
          <w:instrText xml:space="preserve"> PAGEREF _Toc445130800 \h </w:instrText>
        </w:r>
        <w:r w:rsidR="002B424F" w:rsidRPr="00677940">
          <w:rPr>
            <w:webHidden/>
          </w:rPr>
        </w:r>
        <w:r w:rsidR="002B424F" w:rsidRPr="00677940">
          <w:rPr>
            <w:webHidden/>
          </w:rPr>
          <w:fldChar w:fldCharType="separate"/>
        </w:r>
        <w:r w:rsidR="002B424F" w:rsidRPr="00677940">
          <w:rPr>
            <w:webHidden/>
          </w:rPr>
          <w:t>82</w:t>
        </w:r>
        <w:r w:rsidR="002B424F" w:rsidRPr="00677940">
          <w:rPr>
            <w:webHidden/>
          </w:rPr>
          <w:fldChar w:fldCharType="end"/>
        </w:r>
      </w:hyperlink>
    </w:p>
    <w:p w14:paraId="3F3D4EA1" w14:textId="77777777" w:rsidR="002B424F" w:rsidRPr="00677940" w:rsidRDefault="002D70ED" w:rsidP="00FF5482">
      <w:pPr>
        <w:pStyle w:val="30"/>
        <w:rPr>
          <w:rFonts w:eastAsiaTheme="minorEastAsia" w:cstheme="minorBidi"/>
          <w:snapToGrid/>
          <w:kern w:val="0"/>
          <w:sz w:val="22"/>
          <w:szCs w:val="22"/>
        </w:rPr>
      </w:pPr>
      <w:hyperlink w:anchor="_Toc445130801" w:history="1">
        <w:r w:rsidR="002B424F" w:rsidRPr="00677940">
          <w:rPr>
            <w:rStyle w:val="afffff2"/>
            <w:rFonts w:ascii="Calibri" w:hAnsi="Calibri"/>
          </w:rPr>
          <w:t>Tagged VLANs</w:t>
        </w:r>
        <w:r w:rsidR="002B424F" w:rsidRPr="00677940">
          <w:rPr>
            <w:webHidden/>
          </w:rPr>
          <w:tab/>
        </w:r>
        <w:r w:rsidR="002B424F" w:rsidRPr="00677940">
          <w:rPr>
            <w:webHidden/>
          </w:rPr>
          <w:fldChar w:fldCharType="begin"/>
        </w:r>
        <w:r w:rsidR="002B424F" w:rsidRPr="00677940">
          <w:rPr>
            <w:webHidden/>
          </w:rPr>
          <w:instrText xml:space="preserve"> PAGEREF _Toc445130801 \h </w:instrText>
        </w:r>
        <w:r w:rsidR="002B424F" w:rsidRPr="00677940">
          <w:rPr>
            <w:webHidden/>
          </w:rPr>
        </w:r>
        <w:r w:rsidR="002B424F" w:rsidRPr="00677940">
          <w:rPr>
            <w:webHidden/>
          </w:rPr>
          <w:fldChar w:fldCharType="separate"/>
        </w:r>
        <w:r w:rsidR="002B424F" w:rsidRPr="00677940">
          <w:rPr>
            <w:webHidden/>
          </w:rPr>
          <w:t>84</w:t>
        </w:r>
        <w:r w:rsidR="002B424F" w:rsidRPr="00677940">
          <w:rPr>
            <w:webHidden/>
          </w:rPr>
          <w:fldChar w:fldCharType="end"/>
        </w:r>
      </w:hyperlink>
    </w:p>
    <w:p w14:paraId="2DFE3B6C" w14:textId="77777777" w:rsidR="002B424F" w:rsidRPr="00677940" w:rsidRDefault="002D70ED" w:rsidP="00FF5482">
      <w:pPr>
        <w:pStyle w:val="30"/>
        <w:rPr>
          <w:rFonts w:eastAsiaTheme="minorEastAsia" w:cstheme="minorBidi"/>
          <w:snapToGrid/>
          <w:kern w:val="0"/>
          <w:sz w:val="22"/>
          <w:szCs w:val="22"/>
        </w:rPr>
      </w:pPr>
      <w:hyperlink w:anchor="_Toc445130802" w:history="1">
        <w:r w:rsidR="002B424F" w:rsidRPr="00677940">
          <w:rPr>
            <w:rStyle w:val="afffff2"/>
            <w:rFonts w:ascii="Calibri" w:hAnsi="Calibri"/>
          </w:rPr>
          <w:t>Uses of Tagged VLANs</w:t>
        </w:r>
        <w:r w:rsidR="002B424F" w:rsidRPr="00677940">
          <w:rPr>
            <w:webHidden/>
          </w:rPr>
          <w:tab/>
        </w:r>
        <w:r w:rsidR="002B424F" w:rsidRPr="00677940">
          <w:rPr>
            <w:webHidden/>
          </w:rPr>
          <w:fldChar w:fldCharType="begin"/>
        </w:r>
        <w:r w:rsidR="002B424F" w:rsidRPr="00677940">
          <w:rPr>
            <w:webHidden/>
          </w:rPr>
          <w:instrText xml:space="preserve"> PAGEREF _Toc445130802 \h </w:instrText>
        </w:r>
        <w:r w:rsidR="002B424F" w:rsidRPr="00677940">
          <w:rPr>
            <w:webHidden/>
          </w:rPr>
        </w:r>
        <w:r w:rsidR="002B424F" w:rsidRPr="00677940">
          <w:rPr>
            <w:webHidden/>
          </w:rPr>
          <w:fldChar w:fldCharType="separate"/>
        </w:r>
        <w:r w:rsidR="002B424F" w:rsidRPr="00677940">
          <w:rPr>
            <w:webHidden/>
          </w:rPr>
          <w:t>84</w:t>
        </w:r>
        <w:r w:rsidR="002B424F" w:rsidRPr="00677940">
          <w:rPr>
            <w:webHidden/>
          </w:rPr>
          <w:fldChar w:fldCharType="end"/>
        </w:r>
      </w:hyperlink>
    </w:p>
    <w:p w14:paraId="0D3A7C46" w14:textId="77777777" w:rsidR="002B424F" w:rsidRPr="00677940" w:rsidRDefault="002D70ED" w:rsidP="00FF5482">
      <w:pPr>
        <w:pStyle w:val="30"/>
        <w:rPr>
          <w:rFonts w:eastAsiaTheme="minorEastAsia" w:cstheme="minorBidi"/>
          <w:snapToGrid/>
          <w:kern w:val="0"/>
          <w:sz w:val="22"/>
          <w:szCs w:val="22"/>
        </w:rPr>
      </w:pPr>
      <w:hyperlink w:anchor="_Toc445130803" w:history="1">
        <w:r w:rsidR="002B424F" w:rsidRPr="00677940">
          <w:rPr>
            <w:rStyle w:val="afffff2"/>
            <w:rFonts w:ascii="Calibri" w:hAnsi="Calibri"/>
          </w:rPr>
          <w:t>Assigning a VLAN Tag</w:t>
        </w:r>
        <w:r w:rsidR="002B424F" w:rsidRPr="00677940">
          <w:rPr>
            <w:webHidden/>
          </w:rPr>
          <w:tab/>
        </w:r>
        <w:r w:rsidR="002B424F" w:rsidRPr="00677940">
          <w:rPr>
            <w:webHidden/>
          </w:rPr>
          <w:fldChar w:fldCharType="begin"/>
        </w:r>
        <w:r w:rsidR="002B424F" w:rsidRPr="00677940">
          <w:rPr>
            <w:webHidden/>
          </w:rPr>
          <w:instrText xml:space="preserve"> PAGEREF _Toc445130803 \h </w:instrText>
        </w:r>
        <w:r w:rsidR="002B424F" w:rsidRPr="00677940">
          <w:rPr>
            <w:webHidden/>
          </w:rPr>
        </w:r>
        <w:r w:rsidR="002B424F" w:rsidRPr="00677940">
          <w:rPr>
            <w:webHidden/>
          </w:rPr>
          <w:fldChar w:fldCharType="separate"/>
        </w:r>
        <w:r w:rsidR="002B424F" w:rsidRPr="00677940">
          <w:rPr>
            <w:webHidden/>
          </w:rPr>
          <w:t>84</w:t>
        </w:r>
        <w:r w:rsidR="002B424F" w:rsidRPr="00677940">
          <w:rPr>
            <w:webHidden/>
          </w:rPr>
          <w:fldChar w:fldCharType="end"/>
        </w:r>
      </w:hyperlink>
    </w:p>
    <w:p w14:paraId="17BE3B56" w14:textId="77777777" w:rsidR="002B424F" w:rsidRPr="00677940" w:rsidRDefault="002D70ED" w:rsidP="00FF5482">
      <w:pPr>
        <w:pStyle w:val="30"/>
        <w:rPr>
          <w:rFonts w:eastAsiaTheme="minorEastAsia" w:cstheme="minorBidi"/>
          <w:snapToGrid/>
          <w:kern w:val="0"/>
          <w:sz w:val="22"/>
          <w:szCs w:val="22"/>
        </w:rPr>
      </w:pPr>
      <w:hyperlink w:anchor="_Toc445130804" w:history="1">
        <w:r w:rsidR="002B424F" w:rsidRPr="00677940">
          <w:rPr>
            <w:rStyle w:val="afffff2"/>
            <w:rFonts w:ascii="Calibri" w:hAnsi="Calibri"/>
          </w:rPr>
          <w:t>Hybrid VLAN (Mixing Port-based VLAN and Tagged VLAN)</w:t>
        </w:r>
        <w:r w:rsidR="002B424F" w:rsidRPr="00677940">
          <w:rPr>
            <w:webHidden/>
          </w:rPr>
          <w:tab/>
        </w:r>
        <w:r w:rsidR="002B424F" w:rsidRPr="00677940">
          <w:rPr>
            <w:webHidden/>
          </w:rPr>
          <w:fldChar w:fldCharType="begin"/>
        </w:r>
        <w:r w:rsidR="002B424F" w:rsidRPr="00677940">
          <w:rPr>
            <w:webHidden/>
          </w:rPr>
          <w:instrText xml:space="preserve"> PAGEREF _Toc445130804 \h </w:instrText>
        </w:r>
        <w:r w:rsidR="002B424F" w:rsidRPr="00677940">
          <w:rPr>
            <w:webHidden/>
          </w:rPr>
        </w:r>
        <w:r w:rsidR="002B424F" w:rsidRPr="00677940">
          <w:rPr>
            <w:webHidden/>
          </w:rPr>
          <w:fldChar w:fldCharType="separate"/>
        </w:r>
        <w:r w:rsidR="002B424F" w:rsidRPr="00677940">
          <w:rPr>
            <w:webHidden/>
          </w:rPr>
          <w:t>85</w:t>
        </w:r>
        <w:r w:rsidR="002B424F" w:rsidRPr="00677940">
          <w:rPr>
            <w:webHidden/>
          </w:rPr>
          <w:fldChar w:fldCharType="end"/>
        </w:r>
      </w:hyperlink>
    </w:p>
    <w:p w14:paraId="77F704AA" w14:textId="77777777" w:rsidR="002B424F" w:rsidRPr="00677940" w:rsidRDefault="002D70ED">
      <w:pPr>
        <w:pStyle w:val="20"/>
        <w:rPr>
          <w:rFonts w:ascii="Calibri" w:eastAsiaTheme="minorEastAsia" w:hAnsi="Calibri" w:cstheme="minorBidi"/>
          <w:noProof/>
          <w:snapToGrid/>
          <w:kern w:val="0"/>
          <w:sz w:val="22"/>
          <w:szCs w:val="22"/>
        </w:rPr>
      </w:pPr>
      <w:hyperlink w:anchor="_Toc445130805" w:history="1">
        <w:r w:rsidR="002B424F" w:rsidRPr="00677940">
          <w:rPr>
            <w:rStyle w:val="afffff2"/>
            <w:rFonts w:ascii="Calibri" w:hAnsi="Calibri"/>
            <w:noProof/>
          </w:rPr>
          <w:t>VLAN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_Toc445130805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86</w:t>
        </w:r>
        <w:r w:rsidR="002B424F" w:rsidRPr="00677940">
          <w:rPr>
            <w:rFonts w:ascii="Calibri" w:hAnsi="Calibri"/>
            <w:noProof/>
            <w:webHidden/>
          </w:rPr>
          <w:fldChar w:fldCharType="end"/>
        </w:r>
      </w:hyperlink>
    </w:p>
    <w:p w14:paraId="5A7AF753" w14:textId="77777777" w:rsidR="002B424F" w:rsidRPr="00677940" w:rsidRDefault="002D70ED" w:rsidP="00FF5482">
      <w:pPr>
        <w:pStyle w:val="30"/>
        <w:rPr>
          <w:rFonts w:eastAsiaTheme="minorEastAsia" w:cstheme="minorBidi"/>
          <w:snapToGrid/>
          <w:kern w:val="0"/>
          <w:sz w:val="22"/>
          <w:szCs w:val="22"/>
        </w:rPr>
      </w:pPr>
      <w:hyperlink w:anchor="_Toc445130806" w:history="1">
        <w:r w:rsidR="002B424F" w:rsidRPr="00677940">
          <w:rPr>
            <w:rStyle w:val="afffff2"/>
            <w:rFonts w:ascii="Calibri" w:hAnsi="Calibri"/>
          </w:rPr>
          <w:t>VLAN ID</w:t>
        </w:r>
        <w:r w:rsidR="002B424F" w:rsidRPr="00677940">
          <w:rPr>
            <w:webHidden/>
          </w:rPr>
          <w:tab/>
        </w:r>
        <w:r w:rsidR="002B424F" w:rsidRPr="00677940">
          <w:rPr>
            <w:webHidden/>
          </w:rPr>
          <w:fldChar w:fldCharType="begin"/>
        </w:r>
        <w:r w:rsidR="002B424F" w:rsidRPr="00677940">
          <w:rPr>
            <w:webHidden/>
          </w:rPr>
          <w:instrText xml:space="preserve"> PAGEREF _Toc445130806 \h </w:instrText>
        </w:r>
        <w:r w:rsidR="002B424F" w:rsidRPr="00677940">
          <w:rPr>
            <w:webHidden/>
          </w:rPr>
        </w:r>
        <w:r w:rsidR="002B424F" w:rsidRPr="00677940">
          <w:rPr>
            <w:webHidden/>
          </w:rPr>
          <w:fldChar w:fldCharType="separate"/>
        </w:r>
        <w:r w:rsidR="002B424F" w:rsidRPr="00677940">
          <w:rPr>
            <w:webHidden/>
          </w:rPr>
          <w:t>86</w:t>
        </w:r>
        <w:r w:rsidR="002B424F" w:rsidRPr="00677940">
          <w:rPr>
            <w:webHidden/>
          </w:rPr>
          <w:fldChar w:fldCharType="end"/>
        </w:r>
      </w:hyperlink>
    </w:p>
    <w:p w14:paraId="3A6F17E0" w14:textId="77777777" w:rsidR="002B424F" w:rsidRPr="00677940" w:rsidRDefault="002D70ED" w:rsidP="00FF5482">
      <w:pPr>
        <w:pStyle w:val="30"/>
        <w:rPr>
          <w:rFonts w:eastAsiaTheme="minorEastAsia" w:cstheme="minorBidi"/>
          <w:snapToGrid/>
          <w:kern w:val="0"/>
          <w:sz w:val="22"/>
          <w:szCs w:val="22"/>
        </w:rPr>
      </w:pPr>
      <w:hyperlink w:anchor="_Toc445130807" w:history="1">
        <w:r w:rsidR="002B424F" w:rsidRPr="00677940">
          <w:rPr>
            <w:rStyle w:val="afffff2"/>
            <w:rFonts w:ascii="Calibri" w:hAnsi="Calibri"/>
          </w:rPr>
          <w:t>Default VLAN</w:t>
        </w:r>
        <w:r w:rsidR="002B424F" w:rsidRPr="00677940">
          <w:rPr>
            <w:webHidden/>
          </w:rPr>
          <w:tab/>
        </w:r>
        <w:r w:rsidR="002B424F" w:rsidRPr="00677940">
          <w:rPr>
            <w:webHidden/>
          </w:rPr>
          <w:fldChar w:fldCharType="begin"/>
        </w:r>
        <w:r w:rsidR="002B424F" w:rsidRPr="00677940">
          <w:rPr>
            <w:webHidden/>
          </w:rPr>
          <w:instrText xml:space="preserve"> PAGEREF _Toc445130807 \h </w:instrText>
        </w:r>
        <w:r w:rsidR="002B424F" w:rsidRPr="00677940">
          <w:rPr>
            <w:webHidden/>
          </w:rPr>
        </w:r>
        <w:r w:rsidR="002B424F" w:rsidRPr="00677940">
          <w:rPr>
            <w:webHidden/>
          </w:rPr>
          <w:fldChar w:fldCharType="separate"/>
        </w:r>
        <w:r w:rsidR="002B424F" w:rsidRPr="00677940">
          <w:rPr>
            <w:webHidden/>
          </w:rPr>
          <w:t>86</w:t>
        </w:r>
        <w:r w:rsidR="002B424F" w:rsidRPr="00677940">
          <w:rPr>
            <w:webHidden/>
          </w:rPr>
          <w:fldChar w:fldCharType="end"/>
        </w:r>
      </w:hyperlink>
    </w:p>
    <w:p w14:paraId="52F3B55B" w14:textId="77777777" w:rsidR="002B424F" w:rsidRPr="00677940" w:rsidRDefault="002D70ED" w:rsidP="00FF5482">
      <w:pPr>
        <w:pStyle w:val="30"/>
        <w:rPr>
          <w:rFonts w:eastAsiaTheme="minorEastAsia" w:cstheme="minorBidi"/>
          <w:snapToGrid/>
          <w:kern w:val="0"/>
          <w:sz w:val="22"/>
          <w:szCs w:val="22"/>
        </w:rPr>
      </w:pPr>
      <w:hyperlink w:anchor="_Toc445130808" w:history="1">
        <w:r w:rsidR="002B424F" w:rsidRPr="00677940">
          <w:rPr>
            <w:rStyle w:val="afffff2"/>
            <w:rFonts w:ascii="Calibri" w:hAnsi="Calibri"/>
          </w:rPr>
          <w:t>Native VLAN</w:t>
        </w:r>
        <w:r w:rsidR="002B424F" w:rsidRPr="00677940">
          <w:rPr>
            <w:webHidden/>
          </w:rPr>
          <w:tab/>
        </w:r>
        <w:r w:rsidR="002B424F" w:rsidRPr="00677940">
          <w:rPr>
            <w:webHidden/>
          </w:rPr>
          <w:fldChar w:fldCharType="begin"/>
        </w:r>
        <w:r w:rsidR="002B424F" w:rsidRPr="00677940">
          <w:rPr>
            <w:webHidden/>
          </w:rPr>
          <w:instrText xml:space="preserve"> PAGEREF _Toc445130808 \h </w:instrText>
        </w:r>
        <w:r w:rsidR="002B424F" w:rsidRPr="00677940">
          <w:rPr>
            <w:webHidden/>
          </w:rPr>
        </w:r>
        <w:r w:rsidR="002B424F" w:rsidRPr="00677940">
          <w:rPr>
            <w:webHidden/>
          </w:rPr>
          <w:fldChar w:fldCharType="separate"/>
        </w:r>
        <w:r w:rsidR="002B424F" w:rsidRPr="00677940">
          <w:rPr>
            <w:webHidden/>
          </w:rPr>
          <w:t>86</w:t>
        </w:r>
        <w:r w:rsidR="002B424F" w:rsidRPr="00677940">
          <w:rPr>
            <w:webHidden/>
          </w:rPr>
          <w:fldChar w:fldCharType="end"/>
        </w:r>
      </w:hyperlink>
    </w:p>
    <w:p w14:paraId="6A813AC0" w14:textId="77777777" w:rsidR="002B424F" w:rsidRPr="00677940" w:rsidRDefault="002D70ED">
      <w:pPr>
        <w:pStyle w:val="20"/>
        <w:rPr>
          <w:rFonts w:ascii="Calibri" w:eastAsiaTheme="minorEastAsia" w:hAnsi="Calibri" w:cstheme="minorBidi"/>
          <w:noProof/>
          <w:snapToGrid/>
          <w:kern w:val="0"/>
          <w:sz w:val="22"/>
          <w:szCs w:val="22"/>
        </w:rPr>
      </w:pPr>
      <w:hyperlink w:anchor="_Toc445130809" w:history="1">
        <w:r w:rsidR="002B424F" w:rsidRPr="00677940">
          <w:rPr>
            <w:rStyle w:val="afffff2"/>
            <w:rFonts w:ascii="Calibri" w:hAnsi="Calibri"/>
            <w:noProof/>
          </w:rPr>
          <w:t>VLAN Setting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_Toc445130809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87</w:t>
        </w:r>
        <w:r w:rsidR="002B424F" w:rsidRPr="00677940">
          <w:rPr>
            <w:rFonts w:ascii="Calibri" w:hAnsi="Calibri"/>
            <w:noProof/>
            <w:webHidden/>
          </w:rPr>
          <w:fldChar w:fldCharType="end"/>
        </w:r>
      </w:hyperlink>
    </w:p>
    <w:p w14:paraId="7AB7B7A8" w14:textId="77777777" w:rsidR="002B424F" w:rsidRPr="00677940" w:rsidRDefault="002D70ED" w:rsidP="00FF5482">
      <w:pPr>
        <w:pStyle w:val="30"/>
        <w:rPr>
          <w:rFonts w:eastAsiaTheme="minorEastAsia" w:cstheme="minorBidi"/>
          <w:snapToGrid/>
          <w:kern w:val="0"/>
          <w:sz w:val="22"/>
          <w:szCs w:val="22"/>
        </w:rPr>
      </w:pPr>
      <w:hyperlink w:anchor="_Toc445130810" w:history="1">
        <w:r w:rsidR="002B424F" w:rsidRPr="00677940">
          <w:rPr>
            <w:rStyle w:val="afffff2"/>
            <w:rFonts w:ascii="Calibri" w:hAnsi="Calibri"/>
          </w:rPr>
          <w:t>Commands for VLAN Configuration</w:t>
        </w:r>
        <w:r w:rsidR="002B424F" w:rsidRPr="00677940">
          <w:rPr>
            <w:webHidden/>
          </w:rPr>
          <w:tab/>
        </w:r>
        <w:r w:rsidR="002B424F" w:rsidRPr="00677940">
          <w:rPr>
            <w:webHidden/>
          </w:rPr>
          <w:fldChar w:fldCharType="begin"/>
        </w:r>
        <w:r w:rsidR="002B424F" w:rsidRPr="00677940">
          <w:rPr>
            <w:webHidden/>
          </w:rPr>
          <w:instrText xml:space="preserve"> PAGEREF _Toc445130810 \h </w:instrText>
        </w:r>
        <w:r w:rsidR="002B424F" w:rsidRPr="00677940">
          <w:rPr>
            <w:webHidden/>
          </w:rPr>
        </w:r>
        <w:r w:rsidR="002B424F" w:rsidRPr="00677940">
          <w:rPr>
            <w:webHidden/>
          </w:rPr>
          <w:fldChar w:fldCharType="separate"/>
        </w:r>
        <w:r w:rsidR="002B424F" w:rsidRPr="00677940">
          <w:rPr>
            <w:webHidden/>
          </w:rPr>
          <w:t>87</w:t>
        </w:r>
        <w:r w:rsidR="002B424F" w:rsidRPr="00677940">
          <w:rPr>
            <w:webHidden/>
          </w:rPr>
          <w:fldChar w:fldCharType="end"/>
        </w:r>
      </w:hyperlink>
    </w:p>
    <w:p w14:paraId="750D950D" w14:textId="77777777" w:rsidR="002B424F" w:rsidRPr="00677940" w:rsidRDefault="002D70ED" w:rsidP="00FF5482">
      <w:pPr>
        <w:pStyle w:val="30"/>
        <w:rPr>
          <w:rFonts w:eastAsiaTheme="minorEastAsia" w:cstheme="minorBidi"/>
          <w:snapToGrid/>
          <w:kern w:val="0"/>
          <w:sz w:val="22"/>
          <w:szCs w:val="22"/>
        </w:rPr>
      </w:pPr>
      <w:hyperlink w:anchor="_Toc445130811" w:history="1">
        <w:r w:rsidR="002B424F" w:rsidRPr="00677940">
          <w:rPr>
            <w:rStyle w:val="afffff2"/>
            <w:rFonts w:ascii="Calibri" w:hAnsi="Calibri"/>
          </w:rPr>
          <w:t>Examples of VLAN Configuration</w:t>
        </w:r>
        <w:r w:rsidR="002B424F" w:rsidRPr="00677940">
          <w:rPr>
            <w:webHidden/>
          </w:rPr>
          <w:tab/>
        </w:r>
        <w:r w:rsidR="002B424F" w:rsidRPr="00677940">
          <w:rPr>
            <w:webHidden/>
          </w:rPr>
          <w:fldChar w:fldCharType="begin"/>
        </w:r>
        <w:r w:rsidR="002B424F" w:rsidRPr="00677940">
          <w:rPr>
            <w:webHidden/>
          </w:rPr>
          <w:instrText xml:space="preserve"> PAGEREF _Toc445130811 \h </w:instrText>
        </w:r>
        <w:r w:rsidR="002B424F" w:rsidRPr="00677940">
          <w:rPr>
            <w:webHidden/>
          </w:rPr>
        </w:r>
        <w:r w:rsidR="002B424F" w:rsidRPr="00677940">
          <w:rPr>
            <w:webHidden/>
          </w:rPr>
          <w:fldChar w:fldCharType="separate"/>
        </w:r>
        <w:r w:rsidR="002B424F" w:rsidRPr="00677940">
          <w:rPr>
            <w:webHidden/>
          </w:rPr>
          <w:t>88</w:t>
        </w:r>
        <w:r w:rsidR="002B424F" w:rsidRPr="00677940">
          <w:rPr>
            <w:webHidden/>
          </w:rPr>
          <w:fldChar w:fldCharType="end"/>
        </w:r>
      </w:hyperlink>
    </w:p>
    <w:p w14:paraId="251BF8A7" w14:textId="77777777" w:rsidR="002B424F" w:rsidRPr="00677940" w:rsidRDefault="002D70ED">
      <w:pPr>
        <w:pStyle w:val="20"/>
        <w:rPr>
          <w:rFonts w:ascii="Calibri" w:eastAsiaTheme="minorEastAsia" w:hAnsi="Calibri" w:cstheme="minorBidi"/>
          <w:noProof/>
          <w:snapToGrid/>
          <w:kern w:val="0"/>
          <w:sz w:val="22"/>
          <w:szCs w:val="22"/>
        </w:rPr>
      </w:pPr>
      <w:hyperlink w:anchor="_Toc445130812" w:history="1">
        <w:r w:rsidR="002B424F" w:rsidRPr="00677940">
          <w:rPr>
            <w:rStyle w:val="afffff2"/>
            <w:rFonts w:ascii="Calibri" w:hAnsi="Calibri"/>
            <w:noProof/>
          </w:rPr>
          <w:t>Displaying VLAN Settings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92</w:t>
        </w:r>
        <w:r w:rsidR="002B424F" w:rsidRPr="00677940">
          <w:rPr>
            <w:rFonts w:ascii="Calibri" w:hAnsi="Calibri"/>
            <w:noProof/>
            <w:webHidden/>
          </w:rPr>
          <w:fldChar w:fldCharType="end"/>
        </w:r>
      </w:hyperlink>
    </w:p>
    <w:p w14:paraId="3D1EEBEB" w14:textId="77777777" w:rsidR="002B424F" w:rsidRPr="00677940" w:rsidRDefault="002D70ED">
      <w:pPr>
        <w:pStyle w:val="20"/>
        <w:rPr>
          <w:rFonts w:ascii="Calibri" w:eastAsiaTheme="minorEastAsia" w:hAnsi="Calibri" w:cstheme="minorBidi"/>
          <w:noProof/>
          <w:snapToGrid/>
          <w:kern w:val="0"/>
          <w:sz w:val="22"/>
          <w:szCs w:val="22"/>
        </w:rPr>
      </w:pPr>
      <w:hyperlink w:anchor="_Toc445130813" w:history="1">
        <w:r w:rsidR="002B424F" w:rsidRPr="00677940">
          <w:rPr>
            <w:rStyle w:val="afffff2"/>
            <w:rFonts w:ascii="Calibri" w:hAnsi="Calibri"/>
            <w:noProof/>
          </w:rPr>
          <w:t>Private Edge VLAN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93</w:t>
        </w:r>
        <w:r w:rsidR="002B424F" w:rsidRPr="00677940">
          <w:rPr>
            <w:rFonts w:ascii="Calibri" w:hAnsi="Calibri"/>
            <w:noProof/>
            <w:webHidden/>
          </w:rPr>
          <w:fldChar w:fldCharType="end"/>
        </w:r>
      </w:hyperlink>
    </w:p>
    <w:p w14:paraId="664D7AA0"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814" w:history="1">
        <w:r w:rsidR="002B424F" w:rsidRPr="00677940">
          <w:rPr>
            <w:rStyle w:val="afffff2"/>
            <w:rFonts w:ascii="Calibri" w:hAnsi="Calibri"/>
            <w:noProof/>
            <w14:scene3d>
              <w14:camera w14:prst="orthographicFront"/>
              <w14:lightRig w14:rig="threePt" w14:dir="t">
                <w14:rot w14:lat="0" w14:lon="0" w14:rev="0"/>
              </w14:lightRig>
            </w14:scene3d>
          </w:rPr>
          <w:t>Chapter 4.</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IP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94</w:t>
        </w:r>
        <w:r w:rsidR="002B424F" w:rsidRPr="00677940">
          <w:rPr>
            <w:rFonts w:ascii="Calibri" w:hAnsi="Calibri"/>
            <w:noProof/>
            <w:webHidden/>
          </w:rPr>
          <w:fldChar w:fldCharType="end"/>
        </w:r>
      </w:hyperlink>
    </w:p>
    <w:p w14:paraId="45662750" w14:textId="77777777" w:rsidR="002B424F" w:rsidRPr="00677940" w:rsidRDefault="002D70ED">
      <w:pPr>
        <w:pStyle w:val="20"/>
        <w:rPr>
          <w:rFonts w:ascii="Calibri" w:eastAsiaTheme="minorEastAsia" w:hAnsi="Calibri" w:cstheme="minorBidi"/>
          <w:noProof/>
          <w:snapToGrid/>
          <w:kern w:val="0"/>
          <w:sz w:val="22"/>
          <w:szCs w:val="22"/>
        </w:rPr>
      </w:pPr>
      <w:hyperlink w:anchor="_Toc445130815" w:history="1">
        <w:r w:rsidR="002B424F" w:rsidRPr="00677940">
          <w:rPr>
            <w:rStyle w:val="afffff2"/>
            <w:rFonts w:ascii="Calibri" w:hAnsi="Calibri"/>
            <w:noProof/>
          </w:rPr>
          <w:t>Assigning an IP address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95</w:t>
        </w:r>
        <w:r w:rsidR="002B424F" w:rsidRPr="00677940">
          <w:rPr>
            <w:rFonts w:ascii="Calibri" w:hAnsi="Calibri"/>
            <w:noProof/>
            <w:webHidden/>
          </w:rPr>
          <w:fldChar w:fldCharType="end"/>
        </w:r>
      </w:hyperlink>
    </w:p>
    <w:p w14:paraId="7AFF0412" w14:textId="77777777" w:rsidR="002B424F" w:rsidRPr="00677940" w:rsidRDefault="002D70ED">
      <w:pPr>
        <w:pStyle w:val="20"/>
        <w:rPr>
          <w:rFonts w:ascii="Calibri" w:eastAsiaTheme="minorEastAsia" w:hAnsi="Calibri" w:cstheme="minorBidi"/>
          <w:noProof/>
          <w:snapToGrid/>
          <w:kern w:val="0"/>
          <w:sz w:val="22"/>
          <w:szCs w:val="22"/>
        </w:rPr>
      </w:pPr>
      <w:hyperlink w:anchor="_Toc445130816" w:history="1">
        <w:r w:rsidR="002B424F" w:rsidRPr="00677940">
          <w:rPr>
            <w:rStyle w:val="afffff2"/>
            <w:rFonts w:ascii="Calibri" w:hAnsi="Calibri"/>
            <w:noProof/>
          </w:rPr>
          <w:t>ARP (Address Resolution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96</w:t>
        </w:r>
        <w:r w:rsidR="002B424F" w:rsidRPr="00677940">
          <w:rPr>
            <w:rFonts w:ascii="Calibri" w:hAnsi="Calibri"/>
            <w:noProof/>
            <w:webHidden/>
          </w:rPr>
          <w:fldChar w:fldCharType="end"/>
        </w:r>
      </w:hyperlink>
    </w:p>
    <w:p w14:paraId="244C28D7" w14:textId="77777777" w:rsidR="002B424F" w:rsidRPr="00677940" w:rsidRDefault="002D70ED">
      <w:pPr>
        <w:pStyle w:val="20"/>
        <w:rPr>
          <w:rFonts w:ascii="Calibri" w:eastAsiaTheme="minorEastAsia" w:hAnsi="Calibri" w:cstheme="minorBidi"/>
          <w:noProof/>
          <w:snapToGrid/>
          <w:kern w:val="0"/>
          <w:sz w:val="22"/>
          <w:szCs w:val="22"/>
        </w:rPr>
      </w:pPr>
      <w:hyperlink w:anchor="_Toc445130817" w:history="1">
        <w:r w:rsidR="002B424F" w:rsidRPr="00677940">
          <w:rPr>
            <w:rStyle w:val="afffff2"/>
            <w:rFonts w:ascii="Calibri" w:hAnsi="Calibri"/>
            <w:noProof/>
          </w:rPr>
          <w:t>Configuring Static Routes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97</w:t>
        </w:r>
        <w:r w:rsidR="002B424F" w:rsidRPr="00677940">
          <w:rPr>
            <w:rFonts w:ascii="Calibri" w:hAnsi="Calibri"/>
            <w:noProof/>
            <w:webHidden/>
          </w:rPr>
          <w:fldChar w:fldCharType="end"/>
        </w:r>
      </w:hyperlink>
    </w:p>
    <w:p w14:paraId="18C79527" w14:textId="77777777" w:rsidR="002B424F" w:rsidRPr="00677940" w:rsidRDefault="002D70ED">
      <w:pPr>
        <w:pStyle w:val="20"/>
        <w:rPr>
          <w:rFonts w:ascii="Calibri" w:eastAsiaTheme="minorEastAsia" w:hAnsi="Calibri" w:cstheme="minorBidi"/>
          <w:noProof/>
          <w:snapToGrid/>
          <w:kern w:val="0"/>
          <w:sz w:val="22"/>
          <w:szCs w:val="22"/>
        </w:rPr>
      </w:pPr>
      <w:hyperlink w:anchor="_Toc445130818" w:history="1">
        <w:r w:rsidR="002B424F" w:rsidRPr="00677940">
          <w:rPr>
            <w:rStyle w:val="afffff2"/>
            <w:rFonts w:ascii="Calibri" w:hAnsi="Calibri"/>
            <w:noProof/>
          </w:rPr>
          <w:t>IP Configuration Example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98</w:t>
        </w:r>
        <w:r w:rsidR="002B424F" w:rsidRPr="00677940">
          <w:rPr>
            <w:rFonts w:ascii="Calibri" w:hAnsi="Calibri"/>
            <w:noProof/>
            <w:webHidden/>
          </w:rPr>
          <w:fldChar w:fldCharType="end"/>
        </w:r>
      </w:hyperlink>
    </w:p>
    <w:p w14:paraId="3BB1B2DD"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819" w:history="1">
        <w:r w:rsidR="002B424F" w:rsidRPr="00677940">
          <w:rPr>
            <w:rStyle w:val="afffff2"/>
            <w:rFonts w:ascii="Calibri" w:hAnsi="Calibri"/>
            <w:noProof/>
            <w14:scene3d>
              <w14:camera w14:prst="orthographicFront"/>
              <w14:lightRig w14:rig="threePt" w14:dir="t">
                <w14:rot w14:lat="0" w14:lon="0" w14:rev="0"/>
              </w14:lightRig>
            </w14:scene3d>
          </w:rPr>
          <w:t>Chapter 5.</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DHCP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_Toc445130819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100</w:t>
        </w:r>
        <w:r w:rsidR="002B424F" w:rsidRPr="00677940">
          <w:rPr>
            <w:rFonts w:ascii="Calibri" w:hAnsi="Calibri"/>
            <w:noProof/>
            <w:webHidden/>
          </w:rPr>
          <w:fldChar w:fldCharType="end"/>
        </w:r>
      </w:hyperlink>
    </w:p>
    <w:p w14:paraId="2B279CE1" w14:textId="77777777" w:rsidR="002B424F" w:rsidRPr="00677940" w:rsidRDefault="002D70ED">
      <w:pPr>
        <w:pStyle w:val="20"/>
        <w:rPr>
          <w:rFonts w:ascii="Calibri" w:eastAsiaTheme="minorEastAsia" w:hAnsi="Calibri" w:cstheme="minorBidi"/>
          <w:noProof/>
          <w:snapToGrid/>
          <w:kern w:val="0"/>
          <w:sz w:val="22"/>
          <w:szCs w:val="22"/>
        </w:rPr>
      </w:pPr>
      <w:hyperlink w:anchor="_Toc445130820" w:history="1">
        <w:r w:rsidR="002B424F" w:rsidRPr="00677940">
          <w:rPr>
            <w:rStyle w:val="afffff2"/>
            <w:rFonts w:ascii="Calibri" w:hAnsi="Calibri"/>
            <w:noProof/>
          </w:rPr>
          <w:t>DHCP Server Features and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_Toc445130820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101</w:t>
        </w:r>
        <w:r w:rsidR="002B424F" w:rsidRPr="00677940">
          <w:rPr>
            <w:rFonts w:ascii="Calibri" w:hAnsi="Calibri"/>
            <w:noProof/>
            <w:webHidden/>
          </w:rPr>
          <w:fldChar w:fldCharType="end"/>
        </w:r>
      </w:hyperlink>
    </w:p>
    <w:p w14:paraId="29BA405A" w14:textId="77777777" w:rsidR="002B424F" w:rsidRPr="00677940" w:rsidRDefault="002D70ED" w:rsidP="00FF5482">
      <w:pPr>
        <w:pStyle w:val="30"/>
        <w:rPr>
          <w:rFonts w:eastAsiaTheme="minorEastAsia" w:cstheme="minorBidi"/>
          <w:snapToGrid/>
          <w:kern w:val="0"/>
          <w:sz w:val="22"/>
          <w:szCs w:val="22"/>
        </w:rPr>
      </w:pPr>
      <w:hyperlink w:anchor="_Toc445130821" w:history="1">
        <w:r w:rsidR="002B424F" w:rsidRPr="00677940">
          <w:rPr>
            <w:rStyle w:val="afffff2"/>
            <w:rFonts w:ascii="Calibri" w:hAnsi="Calibri"/>
          </w:rPr>
          <w:t>Overview of DHCP Server Functions</w:t>
        </w:r>
        <w:r w:rsidR="002B424F" w:rsidRPr="00677940">
          <w:rPr>
            <w:webHidden/>
          </w:rPr>
          <w:tab/>
        </w:r>
        <w:r w:rsidR="002B424F" w:rsidRPr="00677940">
          <w:rPr>
            <w:webHidden/>
          </w:rPr>
          <w:fldChar w:fldCharType="begin"/>
        </w:r>
        <w:r w:rsidR="002B424F" w:rsidRPr="00677940">
          <w:rPr>
            <w:webHidden/>
          </w:rPr>
          <w:instrText xml:space="preserve"> PAGEREF _Toc445130821 \h </w:instrText>
        </w:r>
        <w:r w:rsidR="002B424F" w:rsidRPr="00677940">
          <w:rPr>
            <w:webHidden/>
          </w:rPr>
        </w:r>
        <w:r w:rsidR="002B424F" w:rsidRPr="00677940">
          <w:rPr>
            <w:webHidden/>
          </w:rPr>
          <w:fldChar w:fldCharType="separate"/>
        </w:r>
        <w:r w:rsidR="002B424F" w:rsidRPr="00677940">
          <w:rPr>
            <w:webHidden/>
          </w:rPr>
          <w:t>101</w:t>
        </w:r>
        <w:r w:rsidR="002B424F" w:rsidRPr="00677940">
          <w:rPr>
            <w:webHidden/>
          </w:rPr>
          <w:fldChar w:fldCharType="end"/>
        </w:r>
      </w:hyperlink>
    </w:p>
    <w:p w14:paraId="694383A6" w14:textId="77777777" w:rsidR="002B424F" w:rsidRPr="00677940" w:rsidRDefault="002D70ED" w:rsidP="00FF5482">
      <w:pPr>
        <w:pStyle w:val="30"/>
        <w:rPr>
          <w:rFonts w:eastAsiaTheme="minorEastAsia" w:cstheme="minorBidi"/>
          <w:snapToGrid/>
          <w:kern w:val="0"/>
          <w:sz w:val="22"/>
          <w:szCs w:val="22"/>
        </w:rPr>
      </w:pPr>
      <w:hyperlink w:anchor="_Toc445130822" w:history="1">
        <w:r w:rsidR="002B424F" w:rsidRPr="00677940">
          <w:rPr>
            <w:rStyle w:val="afffff2"/>
            <w:rFonts w:ascii="Calibri" w:hAnsi="Calibri"/>
          </w:rPr>
          <w:t>DHCP Pool Configuration</w:t>
        </w:r>
        <w:r w:rsidR="002B424F" w:rsidRPr="00677940">
          <w:rPr>
            <w:webHidden/>
          </w:rPr>
          <w:tab/>
        </w:r>
        <w:r w:rsidR="002B424F" w:rsidRPr="00677940">
          <w:rPr>
            <w:webHidden/>
          </w:rPr>
          <w:fldChar w:fldCharType="begin"/>
        </w:r>
        <w:r w:rsidR="002B424F" w:rsidRPr="00677940">
          <w:rPr>
            <w:webHidden/>
          </w:rPr>
          <w:instrText xml:space="preserve"> PAGEREF _Toc445130822 \h </w:instrText>
        </w:r>
        <w:r w:rsidR="002B424F" w:rsidRPr="00677940">
          <w:rPr>
            <w:webHidden/>
          </w:rPr>
        </w:r>
        <w:r w:rsidR="002B424F" w:rsidRPr="00677940">
          <w:rPr>
            <w:webHidden/>
          </w:rPr>
          <w:fldChar w:fldCharType="separate"/>
        </w:r>
        <w:r w:rsidR="002B424F" w:rsidRPr="00677940">
          <w:rPr>
            <w:webHidden/>
          </w:rPr>
          <w:t>103</w:t>
        </w:r>
        <w:r w:rsidR="002B424F" w:rsidRPr="00677940">
          <w:rPr>
            <w:webHidden/>
          </w:rPr>
          <w:fldChar w:fldCharType="end"/>
        </w:r>
      </w:hyperlink>
    </w:p>
    <w:p w14:paraId="5E1E7808" w14:textId="77777777" w:rsidR="002B424F" w:rsidRPr="00677940" w:rsidRDefault="002D70ED" w:rsidP="00FF5482">
      <w:pPr>
        <w:pStyle w:val="30"/>
        <w:rPr>
          <w:rFonts w:eastAsiaTheme="minorEastAsia" w:cstheme="minorBidi"/>
          <w:snapToGrid/>
          <w:kern w:val="0"/>
          <w:sz w:val="22"/>
          <w:szCs w:val="22"/>
        </w:rPr>
      </w:pPr>
      <w:hyperlink w:anchor="_Toc445130823" w:history="1">
        <w:r w:rsidR="002B424F" w:rsidRPr="00677940">
          <w:rPr>
            <w:rStyle w:val="afffff2"/>
            <w:rFonts w:ascii="Calibri" w:hAnsi="Calibri"/>
          </w:rPr>
          <w:t>Enabling DHCP Server Function</w:t>
        </w:r>
        <w:r w:rsidR="002B424F" w:rsidRPr="00677940">
          <w:rPr>
            <w:webHidden/>
          </w:rPr>
          <w:tab/>
        </w:r>
        <w:r w:rsidR="002B424F" w:rsidRPr="00677940">
          <w:rPr>
            <w:webHidden/>
          </w:rPr>
          <w:fldChar w:fldCharType="begin"/>
        </w:r>
        <w:r w:rsidR="002B424F" w:rsidRPr="00677940">
          <w:rPr>
            <w:webHidden/>
          </w:rPr>
          <w:instrText xml:space="preserve"> PAGEREF _Toc445130823 \h </w:instrText>
        </w:r>
        <w:r w:rsidR="002B424F" w:rsidRPr="00677940">
          <w:rPr>
            <w:webHidden/>
          </w:rPr>
        </w:r>
        <w:r w:rsidR="002B424F" w:rsidRPr="00677940">
          <w:rPr>
            <w:webHidden/>
          </w:rPr>
          <w:fldChar w:fldCharType="separate"/>
        </w:r>
        <w:r w:rsidR="002B424F" w:rsidRPr="00677940">
          <w:rPr>
            <w:webHidden/>
          </w:rPr>
          <w:t>107</w:t>
        </w:r>
        <w:r w:rsidR="002B424F" w:rsidRPr="00677940">
          <w:rPr>
            <w:webHidden/>
          </w:rPr>
          <w:fldChar w:fldCharType="end"/>
        </w:r>
      </w:hyperlink>
    </w:p>
    <w:p w14:paraId="51EFA6FE" w14:textId="77777777" w:rsidR="002B424F" w:rsidRPr="00677940" w:rsidRDefault="002D70ED">
      <w:pPr>
        <w:pStyle w:val="20"/>
        <w:rPr>
          <w:rFonts w:ascii="Calibri" w:eastAsiaTheme="minorEastAsia" w:hAnsi="Calibri" w:cstheme="minorBidi"/>
          <w:noProof/>
          <w:snapToGrid/>
          <w:kern w:val="0"/>
          <w:sz w:val="22"/>
          <w:szCs w:val="22"/>
        </w:rPr>
      </w:pPr>
      <w:hyperlink w:anchor="_Toc445130824" w:history="1">
        <w:r w:rsidR="002B424F" w:rsidRPr="00677940">
          <w:rPr>
            <w:rStyle w:val="afffff2"/>
            <w:rFonts w:ascii="Calibri" w:hAnsi="Calibri"/>
            <w:noProof/>
          </w:rPr>
          <w:t>DHCP relay agent Features and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_Toc445130824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108</w:t>
        </w:r>
        <w:r w:rsidR="002B424F" w:rsidRPr="00677940">
          <w:rPr>
            <w:rFonts w:ascii="Calibri" w:hAnsi="Calibri"/>
            <w:noProof/>
            <w:webHidden/>
          </w:rPr>
          <w:fldChar w:fldCharType="end"/>
        </w:r>
      </w:hyperlink>
    </w:p>
    <w:p w14:paraId="71E6412D" w14:textId="77777777" w:rsidR="002B424F" w:rsidRPr="00677940" w:rsidRDefault="002D70ED" w:rsidP="00FF5482">
      <w:pPr>
        <w:pStyle w:val="30"/>
        <w:rPr>
          <w:rFonts w:eastAsiaTheme="minorEastAsia" w:cstheme="minorBidi"/>
          <w:snapToGrid/>
          <w:kern w:val="0"/>
          <w:sz w:val="22"/>
          <w:szCs w:val="22"/>
        </w:rPr>
      </w:pPr>
      <w:hyperlink w:anchor="_Toc445130825" w:history="1">
        <w:r w:rsidR="002B424F" w:rsidRPr="00677940">
          <w:rPr>
            <w:rStyle w:val="afffff2"/>
            <w:rFonts w:ascii="Calibri" w:hAnsi="Calibri"/>
          </w:rPr>
          <w:t>DHCP relay agent Overview</w:t>
        </w:r>
        <w:r w:rsidR="002B424F" w:rsidRPr="00677940">
          <w:rPr>
            <w:webHidden/>
          </w:rPr>
          <w:tab/>
        </w:r>
        <w:r w:rsidR="002B424F" w:rsidRPr="00677940">
          <w:rPr>
            <w:webHidden/>
          </w:rPr>
          <w:fldChar w:fldCharType="begin"/>
        </w:r>
        <w:r w:rsidR="002B424F" w:rsidRPr="00677940">
          <w:rPr>
            <w:webHidden/>
          </w:rPr>
          <w:instrText xml:space="preserve"> PAGEREF _Toc445130825 \h </w:instrText>
        </w:r>
        <w:r w:rsidR="002B424F" w:rsidRPr="00677940">
          <w:rPr>
            <w:webHidden/>
          </w:rPr>
        </w:r>
        <w:r w:rsidR="002B424F" w:rsidRPr="00677940">
          <w:rPr>
            <w:webHidden/>
          </w:rPr>
          <w:fldChar w:fldCharType="separate"/>
        </w:r>
        <w:r w:rsidR="002B424F" w:rsidRPr="00677940">
          <w:rPr>
            <w:webHidden/>
          </w:rPr>
          <w:t>108</w:t>
        </w:r>
        <w:r w:rsidR="002B424F" w:rsidRPr="00677940">
          <w:rPr>
            <w:webHidden/>
          </w:rPr>
          <w:fldChar w:fldCharType="end"/>
        </w:r>
      </w:hyperlink>
    </w:p>
    <w:p w14:paraId="295F528F" w14:textId="77777777" w:rsidR="002B424F" w:rsidRPr="00677940" w:rsidRDefault="002D70ED" w:rsidP="00FF5482">
      <w:pPr>
        <w:pStyle w:val="30"/>
        <w:rPr>
          <w:rFonts w:eastAsiaTheme="minorEastAsia" w:cstheme="minorBidi"/>
          <w:snapToGrid/>
          <w:kern w:val="0"/>
          <w:sz w:val="22"/>
          <w:szCs w:val="22"/>
        </w:rPr>
      </w:pPr>
      <w:hyperlink w:anchor="_Toc445130826" w:history="1">
        <w:r w:rsidR="002B424F" w:rsidRPr="00677940">
          <w:rPr>
            <w:rStyle w:val="afffff2"/>
            <w:rFonts w:ascii="Calibri" w:hAnsi="Calibri"/>
          </w:rPr>
          <w:t>Enabling DHCP Relay Function</w:t>
        </w:r>
        <w:r w:rsidR="002B424F" w:rsidRPr="00677940">
          <w:rPr>
            <w:webHidden/>
          </w:rPr>
          <w:tab/>
        </w:r>
        <w:r w:rsidR="002B424F" w:rsidRPr="00677940">
          <w:rPr>
            <w:webHidden/>
          </w:rPr>
          <w:fldChar w:fldCharType="begin"/>
        </w:r>
        <w:r w:rsidR="002B424F" w:rsidRPr="00677940">
          <w:rPr>
            <w:webHidden/>
          </w:rPr>
          <w:instrText xml:space="preserve"> PAGEREF _Toc445130826 \h </w:instrText>
        </w:r>
        <w:r w:rsidR="002B424F" w:rsidRPr="00677940">
          <w:rPr>
            <w:webHidden/>
          </w:rPr>
        </w:r>
        <w:r w:rsidR="002B424F" w:rsidRPr="00677940">
          <w:rPr>
            <w:webHidden/>
          </w:rPr>
          <w:fldChar w:fldCharType="separate"/>
        </w:r>
        <w:r w:rsidR="002B424F" w:rsidRPr="00677940">
          <w:rPr>
            <w:webHidden/>
          </w:rPr>
          <w:t>108</w:t>
        </w:r>
        <w:r w:rsidR="002B424F" w:rsidRPr="00677940">
          <w:rPr>
            <w:webHidden/>
          </w:rPr>
          <w:fldChar w:fldCharType="end"/>
        </w:r>
      </w:hyperlink>
    </w:p>
    <w:p w14:paraId="48EF117D" w14:textId="77777777" w:rsidR="002B424F" w:rsidRPr="00677940" w:rsidRDefault="002D70ED" w:rsidP="00FF5482">
      <w:pPr>
        <w:pStyle w:val="30"/>
        <w:rPr>
          <w:rFonts w:eastAsiaTheme="minorEastAsia" w:cstheme="minorBidi"/>
          <w:snapToGrid/>
          <w:kern w:val="0"/>
          <w:sz w:val="22"/>
          <w:szCs w:val="22"/>
        </w:rPr>
      </w:pPr>
      <w:hyperlink w:anchor="_Toc445130827" w:history="1">
        <w:r w:rsidR="002B424F" w:rsidRPr="00677940">
          <w:rPr>
            <w:rStyle w:val="afffff2"/>
            <w:rFonts w:ascii="Calibri" w:hAnsi="Calibri"/>
          </w:rPr>
          <w:t>DHCP Server Configuration on DHCP Relay Agent</w:t>
        </w:r>
        <w:r w:rsidR="002B424F" w:rsidRPr="00677940">
          <w:rPr>
            <w:webHidden/>
          </w:rPr>
          <w:tab/>
        </w:r>
        <w:r w:rsidR="002B424F" w:rsidRPr="00677940">
          <w:rPr>
            <w:webHidden/>
          </w:rPr>
          <w:fldChar w:fldCharType="begin"/>
        </w:r>
        <w:r w:rsidR="002B424F" w:rsidRPr="00677940">
          <w:rPr>
            <w:webHidden/>
          </w:rPr>
          <w:instrText xml:space="preserve"> PAGEREF _Toc445130827 \h </w:instrText>
        </w:r>
        <w:r w:rsidR="002B424F" w:rsidRPr="00677940">
          <w:rPr>
            <w:webHidden/>
          </w:rPr>
        </w:r>
        <w:r w:rsidR="002B424F" w:rsidRPr="00677940">
          <w:rPr>
            <w:webHidden/>
          </w:rPr>
          <w:fldChar w:fldCharType="separate"/>
        </w:r>
        <w:r w:rsidR="002B424F" w:rsidRPr="00677940">
          <w:rPr>
            <w:webHidden/>
          </w:rPr>
          <w:t>109</w:t>
        </w:r>
        <w:r w:rsidR="002B424F" w:rsidRPr="00677940">
          <w:rPr>
            <w:webHidden/>
          </w:rPr>
          <w:fldChar w:fldCharType="end"/>
        </w:r>
      </w:hyperlink>
    </w:p>
    <w:p w14:paraId="167EC493" w14:textId="77777777" w:rsidR="002B424F" w:rsidRPr="00677940" w:rsidRDefault="002D70ED" w:rsidP="00FF5482">
      <w:pPr>
        <w:pStyle w:val="30"/>
        <w:rPr>
          <w:rFonts w:eastAsiaTheme="minorEastAsia" w:cstheme="minorBidi"/>
          <w:snapToGrid/>
          <w:kern w:val="0"/>
          <w:sz w:val="22"/>
          <w:szCs w:val="22"/>
        </w:rPr>
      </w:pPr>
      <w:hyperlink w:anchor="_Toc445130828" w:history="1">
        <w:r w:rsidR="002B424F" w:rsidRPr="00677940">
          <w:rPr>
            <w:rStyle w:val="afffff2"/>
            <w:rFonts w:ascii="Calibri" w:hAnsi="Calibri"/>
          </w:rPr>
          <w:t>DHCP relay information option (OPTION82) Configuration</w:t>
        </w:r>
        <w:r w:rsidR="002B424F" w:rsidRPr="00677940">
          <w:rPr>
            <w:webHidden/>
          </w:rPr>
          <w:tab/>
        </w:r>
        <w:r w:rsidR="002B424F" w:rsidRPr="00677940">
          <w:rPr>
            <w:webHidden/>
          </w:rPr>
          <w:fldChar w:fldCharType="begin"/>
        </w:r>
        <w:r w:rsidR="002B424F" w:rsidRPr="00677940">
          <w:rPr>
            <w:webHidden/>
          </w:rPr>
          <w:instrText xml:space="preserve"> PAGEREF _Toc445130828 \h </w:instrText>
        </w:r>
        <w:r w:rsidR="002B424F" w:rsidRPr="00677940">
          <w:rPr>
            <w:webHidden/>
          </w:rPr>
        </w:r>
        <w:r w:rsidR="002B424F" w:rsidRPr="00677940">
          <w:rPr>
            <w:webHidden/>
          </w:rPr>
          <w:fldChar w:fldCharType="separate"/>
        </w:r>
        <w:r w:rsidR="002B424F" w:rsidRPr="00677940">
          <w:rPr>
            <w:webHidden/>
          </w:rPr>
          <w:t>110</w:t>
        </w:r>
        <w:r w:rsidR="002B424F" w:rsidRPr="00677940">
          <w:rPr>
            <w:webHidden/>
          </w:rPr>
          <w:fldChar w:fldCharType="end"/>
        </w:r>
      </w:hyperlink>
    </w:p>
    <w:p w14:paraId="1847FEEA" w14:textId="77777777" w:rsidR="002B424F" w:rsidRPr="00677940" w:rsidRDefault="002D70ED" w:rsidP="00FF5482">
      <w:pPr>
        <w:pStyle w:val="30"/>
        <w:rPr>
          <w:rFonts w:eastAsiaTheme="minorEastAsia" w:cstheme="minorBidi"/>
          <w:snapToGrid/>
          <w:kern w:val="0"/>
          <w:sz w:val="22"/>
          <w:szCs w:val="22"/>
        </w:rPr>
      </w:pPr>
      <w:hyperlink w:anchor="_Toc445130829" w:history="1">
        <w:r w:rsidR="002B424F" w:rsidRPr="00677940">
          <w:rPr>
            <w:rStyle w:val="afffff2"/>
            <w:rFonts w:ascii="Calibri" w:hAnsi="Calibri"/>
          </w:rPr>
          <w:t>DHCP Smart Relay Configuration</w:t>
        </w:r>
        <w:r w:rsidR="002B424F" w:rsidRPr="00677940">
          <w:rPr>
            <w:webHidden/>
          </w:rPr>
          <w:tab/>
        </w:r>
        <w:r w:rsidR="002B424F" w:rsidRPr="00677940">
          <w:rPr>
            <w:webHidden/>
          </w:rPr>
          <w:fldChar w:fldCharType="begin"/>
        </w:r>
        <w:r w:rsidR="002B424F" w:rsidRPr="00677940">
          <w:rPr>
            <w:webHidden/>
          </w:rPr>
          <w:instrText xml:space="preserve"> PAGEREF _Toc445130829 \h </w:instrText>
        </w:r>
        <w:r w:rsidR="002B424F" w:rsidRPr="00677940">
          <w:rPr>
            <w:webHidden/>
          </w:rPr>
        </w:r>
        <w:r w:rsidR="002B424F" w:rsidRPr="00677940">
          <w:rPr>
            <w:webHidden/>
          </w:rPr>
          <w:fldChar w:fldCharType="separate"/>
        </w:r>
        <w:r w:rsidR="002B424F" w:rsidRPr="00677940">
          <w:rPr>
            <w:webHidden/>
          </w:rPr>
          <w:t>112</w:t>
        </w:r>
        <w:r w:rsidR="002B424F" w:rsidRPr="00677940">
          <w:rPr>
            <w:webHidden/>
          </w:rPr>
          <w:fldChar w:fldCharType="end"/>
        </w:r>
      </w:hyperlink>
    </w:p>
    <w:p w14:paraId="1D0B23BD" w14:textId="77777777" w:rsidR="002B424F" w:rsidRPr="00677940" w:rsidRDefault="002D70ED" w:rsidP="00FF5482">
      <w:pPr>
        <w:pStyle w:val="30"/>
        <w:rPr>
          <w:rFonts w:eastAsiaTheme="minorEastAsia" w:cstheme="minorBidi"/>
          <w:snapToGrid/>
          <w:kern w:val="0"/>
          <w:sz w:val="22"/>
          <w:szCs w:val="22"/>
        </w:rPr>
      </w:pPr>
      <w:hyperlink w:anchor="_Toc445130830" w:history="1">
        <w:r w:rsidR="002B424F" w:rsidRPr="00677940">
          <w:rPr>
            <w:rStyle w:val="afffff2"/>
            <w:rFonts w:ascii="Calibri" w:hAnsi="Calibri"/>
          </w:rPr>
          <w:t>DHCP Relay Verify MAC-Address Configuration</w:t>
        </w:r>
        <w:r w:rsidR="002B424F" w:rsidRPr="00677940">
          <w:rPr>
            <w:webHidden/>
          </w:rPr>
          <w:tab/>
        </w:r>
        <w:r w:rsidR="002B424F" w:rsidRPr="00677940">
          <w:rPr>
            <w:webHidden/>
          </w:rPr>
          <w:fldChar w:fldCharType="begin"/>
        </w:r>
        <w:r w:rsidR="002B424F" w:rsidRPr="00677940">
          <w:rPr>
            <w:webHidden/>
          </w:rPr>
          <w:instrText xml:space="preserve"> PAGEREF _Toc445130830 \h </w:instrText>
        </w:r>
        <w:r w:rsidR="002B424F" w:rsidRPr="00677940">
          <w:rPr>
            <w:webHidden/>
          </w:rPr>
        </w:r>
        <w:r w:rsidR="002B424F" w:rsidRPr="00677940">
          <w:rPr>
            <w:webHidden/>
          </w:rPr>
          <w:fldChar w:fldCharType="separate"/>
        </w:r>
        <w:r w:rsidR="002B424F" w:rsidRPr="00677940">
          <w:rPr>
            <w:webHidden/>
          </w:rPr>
          <w:t>113</w:t>
        </w:r>
        <w:r w:rsidR="002B424F" w:rsidRPr="00677940">
          <w:rPr>
            <w:webHidden/>
          </w:rPr>
          <w:fldChar w:fldCharType="end"/>
        </w:r>
      </w:hyperlink>
    </w:p>
    <w:p w14:paraId="4F66BD23" w14:textId="77777777" w:rsidR="002B424F" w:rsidRPr="00677940" w:rsidRDefault="002D70ED" w:rsidP="00FF5482">
      <w:pPr>
        <w:pStyle w:val="30"/>
        <w:rPr>
          <w:rFonts w:eastAsiaTheme="minorEastAsia" w:cstheme="minorBidi"/>
          <w:snapToGrid/>
          <w:kern w:val="0"/>
          <w:sz w:val="22"/>
          <w:szCs w:val="22"/>
        </w:rPr>
      </w:pPr>
      <w:hyperlink w:anchor="_Toc445130831" w:history="1">
        <w:r w:rsidR="002B424F" w:rsidRPr="00677940">
          <w:rPr>
            <w:rStyle w:val="afffff2"/>
            <w:rFonts w:ascii="Calibri" w:hAnsi="Calibri"/>
          </w:rPr>
          <w:t>DHCP relay rate-limit Set-up</w:t>
        </w:r>
        <w:r w:rsidR="002B424F" w:rsidRPr="00677940">
          <w:rPr>
            <w:webHidden/>
          </w:rPr>
          <w:tab/>
        </w:r>
        <w:r w:rsidR="002B424F" w:rsidRPr="00677940">
          <w:rPr>
            <w:webHidden/>
          </w:rPr>
          <w:fldChar w:fldCharType="begin"/>
        </w:r>
        <w:r w:rsidR="002B424F" w:rsidRPr="00677940">
          <w:rPr>
            <w:webHidden/>
          </w:rPr>
          <w:instrText xml:space="preserve"> PAGEREF _Toc445130831 \h </w:instrText>
        </w:r>
        <w:r w:rsidR="002B424F" w:rsidRPr="00677940">
          <w:rPr>
            <w:webHidden/>
          </w:rPr>
        </w:r>
        <w:r w:rsidR="002B424F" w:rsidRPr="00677940">
          <w:rPr>
            <w:webHidden/>
          </w:rPr>
          <w:fldChar w:fldCharType="separate"/>
        </w:r>
        <w:r w:rsidR="002B424F" w:rsidRPr="00677940">
          <w:rPr>
            <w:webHidden/>
          </w:rPr>
          <w:t>114</w:t>
        </w:r>
        <w:r w:rsidR="002B424F" w:rsidRPr="00677940">
          <w:rPr>
            <w:webHidden/>
          </w:rPr>
          <w:fldChar w:fldCharType="end"/>
        </w:r>
      </w:hyperlink>
    </w:p>
    <w:p w14:paraId="3372B963" w14:textId="77777777" w:rsidR="002B424F" w:rsidRPr="00677940" w:rsidRDefault="002D70ED" w:rsidP="00FF5482">
      <w:pPr>
        <w:pStyle w:val="30"/>
        <w:rPr>
          <w:rFonts w:eastAsiaTheme="minorEastAsia" w:cstheme="minorBidi"/>
          <w:snapToGrid/>
          <w:kern w:val="0"/>
          <w:sz w:val="22"/>
          <w:szCs w:val="22"/>
        </w:rPr>
      </w:pPr>
      <w:hyperlink w:anchor="_Toc445130832" w:history="1">
        <w:r w:rsidR="002B424F" w:rsidRPr="00677940">
          <w:rPr>
            <w:rStyle w:val="afffff2"/>
            <w:rFonts w:ascii="Calibri" w:hAnsi="Calibri"/>
          </w:rPr>
          <w:t>DHCP Class based DHCP packet forwarding</w:t>
        </w:r>
        <w:r w:rsidR="002B424F" w:rsidRPr="00677940">
          <w:rPr>
            <w:webHidden/>
          </w:rPr>
          <w:tab/>
        </w:r>
        <w:r w:rsidR="002B424F" w:rsidRPr="00677940">
          <w:rPr>
            <w:webHidden/>
          </w:rPr>
          <w:fldChar w:fldCharType="begin"/>
        </w:r>
        <w:r w:rsidR="002B424F" w:rsidRPr="00677940">
          <w:rPr>
            <w:webHidden/>
          </w:rPr>
          <w:instrText xml:space="preserve"> PAGEREF _Toc445130832 \h </w:instrText>
        </w:r>
        <w:r w:rsidR="002B424F" w:rsidRPr="00677940">
          <w:rPr>
            <w:webHidden/>
          </w:rPr>
        </w:r>
        <w:r w:rsidR="002B424F" w:rsidRPr="00677940">
          <w:rPr>
            <w:webHidden/>
          </w:rPr>
          <w:fldChar w:fldCharType="separate"/>
        </w:r>
        <w:r w:rsidR="002B424F" w:rsidRPr="00677940">
          <w:rPr>
            <w:webHidden/>
          </w:rPr>
          <w:t>116</w:t>
        </w:r>
        <w:r w:rsidR="002B424F" w:rsidRPr="00677940">
          <w:rPr>
            <w:webHidden/>
          </w:rPr>
          <w:fldChar w:fldCharType="end"/>
        </w:r>
      </w:hyperlink>
    </w:p>
    <w:p w14:paraId="533EE45A" w14:textId="77777777" w:rsidR="002B424F" w:rsidRPr="00677940" w:rsidRDefault="002D70ED">
      <w:pPr>
        <w:pStyle w:val="20"/>
        <w:rPr>
          <w:rFonts w:ascii="Calibri" w:eastAsiaTheme="minorEastAsia" w:hAnsi="Calibri" w:cstheme="minorBidi"/>
          <w:noProof/>
          <w:snapToGrid/>
          <w:kern w:val="0"/>
          <w:sz w:val="22"/>
          <w:szCs w:val="22"/>
        </w:rPr>
      </w:pPr>
      <w:hyperlink w:anchor="_Toc445130833" w:history="1">
        <w:r w:rsidR="002B424F" w:rsidRPr="00677940">
          <w:rPr>
            <w:rStyle w:val="afffff2"/>
            <w:rFonts w:ascii="Calibri" w:hAnsi="Calibri"/>
            <w:noProof/>
          </w:rPr>
          <w:t>DHCP Snooping Function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_Toc445130833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118</w:t>
        </w:r>
        <w:r w:rsidR="002B424F" w:rsidRPr="00677940">
          <w:rPr>
            <w:rFonts w:ascii="Calibri" w:hAnsi="Calibri"/>
            <w:noProof/>
            <w:webHidden/>
          </w:rPr>
          <w:fldChar w:fldCharType="end"/>
        </w:r>
      </w:hyperlink>
    </w:p>
    <w:p w14:paraId="2ECB4549" w14:textId="77777777" w:rsidR="002B424F" w:rsidRPr="00677940" w:rsidRDefault="002D70ED" w:rsidP="00FF5482">
      <w:pPr>
        <w:pStyle w:val="30"/>
        <w:rPr>
          <w:rFonts w:eastAsiaTheme="minorEastAsia" w:cstheme="minorBidi"/>
          <w:snapToGrid/>
          <w:kern w:val="0"/>
          <w:sz w:val="22"/>
          <w:szCs w:val="22"/>
        </w:rPr>
      </w:pPr>
      <w:hyperlink w:anchor="_Toc445130834" w:history="1">
        <w:r w:rsidR="002B424F" w:rsidRPr="00677940">
          <w:rPr>
            <w:rStyle w:val="afffff2"/>
            <w:rFonts w:ascii="Calibri" w:hAnsi="Calibri"/>
          </w:rPr>
          <w:t>DHCP Snooping Function Overview</w:t>
        </w:r>
        <w:r w:rsidR="002B424F" w:rsidRPr="00677940">
          <w:rPr>
            <w:webHidden/>
          </w:rPr>
          <w:tab/>
        </w:r>
        <w:r w:rsidR="002B424F" w:rsidRPr="00677940">
          <w:rPr>
            <w:webHidden/>
          </w:rPr>
          <w:fldChar w:fldCharType="begin"/>
        </w:r>
        <w:r w:rsidR="002B424F" w:rsidRPr="00677940">
          <w:rPr>
            <w:webHidden/>
          </w:rPr>
          <w:instrText xml:space="preserve"> PAGEREF _Toc445130834 \h </w:instrText>
        </w:r>
        <w:r w:rsidR="002B424F" w:rsidRPr="00677940">
          <w:rPr>
            <w:webHidden/>
          </w:rPr>
        </w:r>
        <w:r w:rsidR="002B424F" w:rsidRPr="00677940">
          <w:rPr>
            <w:webHidden/>
          </w:rPr>
          <w:fldChar w:fldCharType="separate"/>
        </w:r>
        <w:r w:rsidR="002B424F" w:rsidRPr="00677940">
          <w:rPr>
            <w:webHidden/>
          </w:rPr>
          <w:t>118</w:t>
        </w:r>
        <w:r w:rsidR="002B424F" w:rsidRPr="00677940">
          <w:rPr>
            <w:webHidden/>
          </w:rPr>
          <w:fldChar w:fldCharType="end"/>
        </w:r>
      </w:hyperlink>
    </w:p>
    <w:p w14:paraId="472DCD46" w14:textId="77777777" w:rsidR="002B424F" w:rsidRPr="00677940" w:rsidRDefault="002D70ED" w:rsidP="00FF5482">
      <w:pPr>
        <w:pStyle w:val="30"/>
        <w:rPr>
          <w:rFonts w:eastAsiaTheme="minorEastAsia" w:cstheme="minorBidi"/>
          <w:snapToGrid/>
          <w:kern w:val="0"/>
          <w:sz w:val="22"/>
          <w:szCs w:val="22"/>
        </w:rPr>
      </w:pPr>
      <w:hyperlink w:anchor="_Toc445130835" w:history="1">
        <w:r w:rsidR="002B424F" w:rsidRPr="00677940">
          <w:rPr>
            <w:rStyle w:val="afffff2"/>
            <w:rFonts w:ascii="Calibri" w:hAnsi="Calibri"/>
          </w:rPr>
          <w:t>Activation of DHCP Snooping Function</w:t>
        </w:r>
        <w:r w:rsidR="002B424F" w:rsidRPr="00677940">
          <w:rPr>
            <w:webHidden/>
          </w:rPr>
          <w:tab/>
        </w:r>
        <w:r w:rsidR="002B424F" w:rsidRPr="00677940">
          <w:rPr>
            <w:webHidden/>
          </w:rPr>
          <w:fldChar w:fldCharType="begin"/>
        </w:r>
        <w:r w:rsidR="002B424F" w:rsidRPr="00677940">
          <w:rPr>
            <w:webHidden/>
          </w:rPr>
          <w:instrText xml:space="preserve"> PAGEREF _Toc445130835 \h </w:instrText>
        </w:r>
        <w:r w:rsidR="002B424F" w:rsidRPr="00677940">
          <w:rPr>
            <w:webHidden/>
          </w:rPr>
        </w:r>
        <w:r w:rsidR="002B424F" w:rsidRPr="00677940">
          <w:rPr>
            <w:webHidden/>
          </w:rPr>
          <w:fldChar w:fldCharType="separate"/>
        </w:r>
        <w:r w:rsidR="002B424F" w:rsidRPr="00677940">
          <w:rPr>
            <w:webHidden/>
          </w:rPr>
          <w:t>118</w:t>
        </w:r>
        <w:r w:rsidR="002B424F" w:rsidRPr="00677940">
          <w:rPr>
            <w:webHidden/>
          </w:rPr>
          <w:fldChar w:fldCharType="end"/>
        </w:r>
      </w:hyperlink>
    </w:p>
    <w:p w14:paraId="4328C268" w14:textId="77777777" w:rsidR="002B424F" w:rsidRPr="00677940" w:rsidRDefault="002D70ED" w:rsidP="00FF5482">
      <w:pPr>
        <w:pStyle w:val="30"/>
        <w:rPr>
          <w:rFonts w:eastAsiaTheme="minorEastAsia" w:cstheme="minorBidi"/>
          <w:snapToGrid/>
          <w:kern w:val="0"/>
          <w:sz w:val="22"/>
          <w:szCs w:val="22"/>
        </w:rPr>
      </w:pPr>
      <w:hyperlink w:anchor="_Toc445130836" w:history="1">
        <w:r w:rsidR="002B424F" w:rsidRPr="00677940">
          <w:rPr>
            <w:rStyle w:val="afffff2"/>
            <w:rFonts w:ascii="Calibri" w:hAnsi="Calibri"/>
          </w:rPr>
          <w:t>DHCP Snooping Vlan Configuration</w:t>
        </w:r>
        <w:r w:rsidR="002B424F" w:rsidRPr="00677940">
          <w:rPr>
            <w:webHidden/>
          </w:rPr>
          <w:tab/>
        </w:r>
        <w:r w:rsidR="002B424F" w:rsidRPr="00677940">
          <w:rPr>
            <w:webHidden/>
          </w:rPr>
          <w:fldChar w:fldCharType="begin"/>
        </w:r>
        <w:r w:rsidR="002B424F" w:rsidRPr="00677940">
          <w:rPr>
            <w:webHidden/>
          </w:rPr>
          <w:instrText xml:space="preserve"> PAGEREF _Toc445130836 \h </w:instrText>
        </w:r>
        <w:r w:rsidR="002B424F" w:rsidRPr="00677940">
          <w:rPr>
            <w:webHidden/>
          </w:rPr>
        </w:r>
        <w:r w:rsidR="002B424F" w:rsidRPr="00677940">
          <w:rPr>
            <w:webHidden/>
          </w:rPr>
          <w:fldChar w:fldCharType="separate"/>
        </w:r>
        <w:r w:rsidR="002B424F" w:rsidRPr="00677940">
          <w:rPr>
            <w:webHidden/>
          </w:rPr>
          <w:t>119</w:t>
        </w:r>
        <w:r w:rsidR="002B424F" w:rsidRPr="00677940">
          <w:rPr>
            <w:webHidden/>
          </w:rPr>
          <w:fldChar w:fldCharType="end"/>
        </w:r>
      </w:hyperlink>
    </w:p>
    <w:p w14:paraId="0DB6F0AB" w14:textId="77777777" w:rsidR="002B424F" w:rsidRPr="00677940" w:rsidRDefault="002D70ED" w:rsidP="00FF5482">
      <w:pPr>
        <w:pStyle w:val="30"/>
        <w:rPr>
          <w:rFonts w:eastAsiaTheme="minorEastAsia" w:cstheme="minorBidi"/>
          <w:snapToGrid/>
          <w:kern w:val="0"/>
          <w:sz w:val="22"/>
          <w:szCs w:val="22"/>
        </w:rPr>
      </w:pPr>
      <w:hyperlink w:anchor="_Toc445130837" w:history="1">
        <w:r w:rsidR="002B424F" w:rsidRPr="00677940">
          <w:rPr>
            <w:rStyle w:val="afffff2"/>
            <w:rFonts w:ascii="Calibri" w:hAnsi="Calibri"/>
          </w:rPr>
          <w:t>DHCP Snooping information option (OPTION82) Configuration</w:t>
        </w:r>
        <w:r w:rsidR="002B424F" w:rsidRPr="00677940">
          <w:rPr>
            <w:webHidden/>
          </w:rPr>
          <w:tab/>
        </w:r>
        <w:r w:rsidR="002B424F" w:rsidRPr="00677940">
          <w:rPr>
            <w:webHidden/>
          </w:rPr>
          <w:fldChar w:fldCharType="begin"/>
        </w:r>
        <w:r w:rsidR="002B424F" w:rsidRPr="00677940">
          <w:rPr>
            <w:webHidden/>
          </w:rPr>
          <w:instrText xml:space="preserve"> PAGEREF _Toc445130837 \h </w:instrText>
        </w:r>
        <w:r w:rsidR="002B424F" w:rsidRPr="00677940">
          <w:rPr>
            <w:webHidden/>
          </w:rPr>
        </w:r>
        <w:r w:rsidR="002B424F" w:rsidRPr="00677940">
          <w:rPr>
            <w:webHidden/>
          </w:rPr>
          <w:fldChar w:fldCharType="separate"/>
        </w:r>
        <w:r w:rsidR="002B424F" w:rsidRPr="00677940">
          <w:rPr>
            <w:webHidden/>
          </w:rPr>
          <w:t>119</w:t>
        </w:r>
        <w:r w:rsidR="002B424F" w:rsidRPr="00677940">
          <w:rPr>
            <w:webHidden/>
          </w:rPr>
          <w:fldChar w:fldCharType="end"/>
        </w:r>
      </w:hyperlink>
    </w:p>
    <w:p w14:paraId="3E3B7E47" w14:textId="77777777" w:rsidR="002B424F" w:rsidRPr="00677940" w:rsidRDefault="002D70ED" w:rsidP="00FF5482">
      <w:pPr>
        <w:pStyle w:val="30"/>
        <w:rPr>
          <w:rFonts w:eastAsiaTheme="minorEastAsia" w:cstheme="minorBidi"/>
          <w:snapToGrid/>
          <w:kern w:val="0"/>
          <w:sz w:val="22"/>
          <w:szCs w:val="22"/>
        </w:rPr>
      </w:pPr>
      <w:hyperlink w:anchor="_Toc445130838" w:history="1">
        <w:r w:rsidR="002B424F" w:rsidRPr="00677940">
          <w:rPr>
            <w:rStyle w:val="afffff2"/>
            <w:rFonts w:ascii="Calibri" w:hAnsi="Calibri"/>
          </w:rPr>
          <w:t>DHCP Snooping Trust Port Configuration</w:t>
        </w:r>
        <w:r w:rsidR="002B424F" w:rsidRPr="00677940">
          <w:rPr>
            <w:webHidden/>
          </w:rPr>
          <w:tab/>
        </w:r>
        <w:r w:rsidR="002B424F" w:rsidRPr="00677940">
          <w:rPr>
            <w:webHidden/>
          </w:rPr>
          <w:fldChar w:fldCharType="begin"/>
        </w:r>
        <w:r w:rsidR="002B424F" w:rsidRPr="00677940">
          <w:rPr>
            <w:webHidden/>
          </w:rPr>
          <w:instrText xml:space="preserve"> PAGEREF _Toc445130838 \h </w:instrText>
        </w:r>
        <w:r w:rsidR="002B424F" w:rsidRPr="00677940">
          <w:rPr>
            <w:webHidden/>
          </w:rPr>
        </w:r>
        <w:r w:rsidR="002B424F" w:rsidRPr="00677940">
          <w:rPr>
            <w:webHidden/>
          </w:rPr>
          <w:fldChar w:fldCharType="separate"/>
        </w:r>
        <w:r w:rsidR="002B424F" w:rsidRPr="00677940">
          <w:rPr>
            <w:webHidden/>
          </w:rPr>
          <w:t>120</w:t>
        </w:r>
        <w:r w:rsidR="002B424F" w:rsidRPr="00677940">
          <w:rPr>
            <w:webHidden/>
          </w:rPr>
          <w:fldChar w:fldCharType="end"/>
        </w:r>
      </w:hyperlink>
    </w:p>
    <w:p w14:paraId="0B683F71" w14:textId="77777777" w:rsidR="002B424F" w:rsidRPr="00677940" w:rsidRDefault="002D70ED" w:rsidP="00FF5482">
      <w:pPr>
        <w:pStyle w:val="30"/>
        <w:rPr>
          <w:rFonts w:eastAsiaTheme="minorEastAsia" w:cstheme="minorBidi"/>
          <w:snapToGrid/>
          <w:kern w:val="0"/>
          <w:sz w:val="22"/>
          <w:szCs w:val="22"/>
        </w:rPr>
      </w:pPr>
      <w:hyperlink w:anchor="_Toc445130839" w:history="1">
        <w:r w:rsidR="002B424F" w:rsidRPr="00677940">
          <w:rPr>
            <w:rStyle w:val="afffff2"/>
            <w:rFonts w:ascii="Calibri" w:hAnsi="Calibri"/>
          </w:rPr>
          <w:t>DHCP Snooping max-entry Configuration</w:t>
        </w:r>
        <w:r w:rsidR="002B424F" w:rsidRPr="00677940">
          <w:rPr>
            <w:webHidden/>
          </w:rPr>
          <w:tab/>
        </w:r>
        <w:r w:rsidR="002B424F" w:rsidRPr="00677940">
          <w:rPr>
            <w:webHidden/>
          </w:rPr>
          <w:fldChar w:fldCharType="begin"/>
        </w:r>
        <w:r w:rsidR="002B424F" w:rsidRPr="00677940">
          <w:rPr>
            <w:webHidden/>
          </w:rPr>
          <w:instrText xml:space="preserve"> PAGEREF _Toc445130839 \h </w:instrText>
        </w:r>
        <w:r w:rsidR="002B424F" w:rsidRPr="00677940">
          <w:rPr>
            <w:webHidden/>
          </w:rPr>
        </w:r>
        <w:r w:rsidR="002B424F" w:rsidRPr="00677940">
          <w:rPr>
            <w:webHidden/>
          </w:rPr>
          <w:fldChar w:fldCharType="separate"/>
        </w:r>
        <w:r w:rsidR="002B424F" w:rsidRPr="00677940">
          <w:rPr>
            <w:webHidden/>
          </w:rPr>
          <w:t>121</w:t>
        </w:r>
        <w:r w:rsidR="002B424F" w:rsidRPr="00677940">
          <w:rPr>
            <w:webHidden/>
          </w:rPr>
          <w:fldChar w:fldCharType="end"/>
        </w:r>
      </w:hyperlink>
    </w:p>
    <w:p w14:paraId="395676C4" w14:textId="77777777" w:rsidR="002B424F" w:rsidRPr="00677940" w:rsidRDefault="002D70ED" w:rsidP="00FF5482">
      <w:pPr>
        <w:pStyle w:val="30"/>
        <w:rPr>
          <w:rFonts w:eastAsiaTheme="minorEastAsia" w:cstheme="minorBidi"/>
          <w:snapToGrid/>
          <w:kern w:val="0"/>
          <w:sz w:val="22"/>
          <w:szCs w:val="22"/>
        </w:rPr>
      </w:pPr>
      <w:hyperlink w:anchor="_Toc445130840" w:history="1">
        <w:r w:rsidR="002B424F" w:rsidRPr="00677940">
          <w:rPr>
            <w:rStyle w:val="afffff2"/>
            <w:rFonts w:ascii="Calibri" w:hAnsi="Calibri"/>
          </w:rPr>
          <w:t>DHCP Snooping Entry Time Configuration</w:t>
        </w:r>
        <w:r w:rsidR="002B424F" w:rsidRPr="00677940">
          <w:rPr>
            <w:webHidden/>
          </w:rPr>
          <w:tab/>
        </w:r>
        <w:r w:rsidR="002B424F" w:rsidRPr="00677940">
          <w:rPr>
            <w:webHidden/>
          </w:rPr>
          <w:fldChar w:fldCharType="begin"/>
        </w:r>
        <w:r w:rsidR="002B424F" w:rsidRPr="00677940">
          <w:rPr>
            <w:webHidden/>
          </w:rPr>
          <w:instrText xml:space="preserve"> PAGEREF _Toc445130840 \h </w:instrText>
        </w:r>
        <w:r w:rsidR="002B424F" w:rsidRPr="00677940">
          <w:rPr>
            <w:webHidden/>
          </w:rPr>
        </w:r>
        <w:r w:rsidR="002B424F" w:rsidRPr="00677940">
          <w:rPr>
            <w:webHidden/>
          </w:rPr>
          <w:fldChar w:fldCharType="separate"/>
        </w:r>
        <w:r w:rsidR="002B424F" w:rsidRPr="00677940">
          <w:rPr>
            <w:webHidden/>
          </w:rPr>
          <w:t>122</w:t>
        </w:r>
        <w:r w:rsidR="002B424F" w:rsidRPr="00677940">
          <w:rPr>
            <w:webHidden/>
          </w:rPr>
          <w:fldChar w:fldCharType="end"/>
        </w:r>
      </w:hyperlink>
    </w:p>
    <w:p w14:paraId="45171731" w14:textId="77777777" w:rsidR="002B424F" w:rsidRPr="00677940" w:rsidRDefault="002D70ED" w:rsidP="00FF5482">
      <w:pPr>
        <w:pStyle w:val="30"/>
        <w:rPr>
          <w:rFonts w:eastAsiaTheme="minorEastAsia" w:cstheme="minorBidi"/>
          <w:snapToGrid/>
          <w:kern w:val="0"/>
          <w:sz w:val="22"/>
          <w:szCs w:val="22"/>
        </w:rPr>
      </w:pPr>
      <w:hyperlink w:anchor="_Toc445130841" w:history="1">
        <w:r w:rsidR="002B424F" w:rsidRPr="00677940">
          <w:rPr>
            <w:rStyle w:val="afffff2"/>
            <w:rFonts w:ascii="Calibri" w:hAnsi="Calibri"/>
          </w:rPr>
          <w:t>DHCP Snooping Rate-Limit Configuration</w:t>
        </w:r>
        <w:r w:rsidR="002B424F" w:rsidRPr="00677940">
          <w:rPr>
            <w:webHidden/>
          </w:rPr>
          <w:tab/>
        </w:r>
        <w:r w:rsidR="002B424F" w:rsidRPr="00677940">
          <w:rPr>
            <w:webHidden/>
          </w:rPr>
          <w:fldChar w:fldCharType="begin"/>
        </w:r>
        <w:r w:rsidR="002B424F" w:rsidRPr="00677940">
          <w:rPr>
            <w:webHidden/>
          </w:rPr>
          <w:instrText xml:space="preserve"> PAGEREF _Toc445130841 \h </w:instrText>
        </w:r>
        <w:r w:rsidR="002B424F" w:rsidRPr="00677940">
          <w:rPr>
            <w:webHidden/>
          </w:rPr>
        </w:r>
        <w:r w:rsidR="002B424F" w:rsidRPr="00677940">
          <w:rPr>
            <w:webHidden/>
          </w:rPr>
          <w:fldChar w:fldCharType="separate"/>
        </w:r>
        <w:r w:rsidR="002B424F" w:rsidRPr="00677940">
          <w:rPr>
            <w:webHidden/>
          </w:rPr>
          <w:t>122</w:t>
        </w:r>
        <w:r w:rsidR="002B424F" w:rsidRPr="00677940">
          <w:rPr>
            <w:webHidden/>
          </w:rPr>
          <w:fldChar w:fldCharType="end"/>
        </w:r>
      </w:hyperlink>
    </w:p>
    <w:p w14:paraId="21E19269" w14:textId="77777777" w:rsidR="002B424F" w:rsidRPr="00677940" w:rsidRDefault="002D70ED" w:rsidP="00FF5482">
      <w:pPr>
        <w:pStyle w:val="30"/>
        <w:rPr>
          <w:rFonts w:eastAsiaTheme="minorEastAsia" w:cstheme="minorBidi"/>
          <w:snapToGrid/>
          <w:kern w:val="0"/>
          <w:sz w:val="22"/>
          <w:szCs w:val="22"/>
        </w:rPr>
      </w:pPr>
      <w:hyperlink w:anchor="_Toc445130842" w:history="1">
        <w:r w:rsidR="002B424F" w:rsidRPr="00677940">
          <w:rPr>
            <w:rStyle w:val="afffff2"/>
            <w:rFonts w:ascii="Calibri" w:hAnsi="Calibri"/>
          </w:rPr>
          <w:t>DHCP Snooping Verify MAC-Address Configuration</w:t>
        </w:r>
        <w:r w:rsidR="002B424F" w:rsidRPr="00677940">
          <w:rPr>
            <w:webHidden/>
          </w:rPr>
          <w:tab/>
        </w:r>
        <w:r w:rsidR="002B424F" w:rsidRPr="00677940">
          <w:rPr>
            <w:webHidden/>
          </w:rPr>
          <w:fldChar w:fldCharType="begin"/>
        </w:r>
        <w:r w:rsidR="002B424F" w:rsidRPr="00677940">
          <w:rPr>
            <w:webHidden/>
          </w:rPr>
          <w:instrText xml:space="preserve"> PAGEREF _Toc445130842 \h </w:instrText>
        </w:r>
        <w:r w:rsidR="002B424F" w:rsidRPr="00677940">
          <w:rPr>
            <w:webHidden/>
          </w:rPr>
        </w:r>
        <w:r w:rsidR="002B424F" w:rsidRPr="00677940">
          <w:rPr>
            <w:webHidden/>
          </w:rPr>
          <w:fldChar w:fldCharType="separate"/>
        </w:r>
        <w:r w:rsidR="002B424F" w:rsidRPr="00677940">
          <w:rPr>
            <w:webHidden/>
          </w:rPr>
          <w:t>122</w:t>
        </w:r>
        <w:r w:rsidR="002B424F" w:rsidRPr="00677940">
          <w:rPr>
            <w:webHidden/>
          </w:rPr>
          <w:fldChar w:fldCharType="end"/>
        </w:r>
      </w:hyperlink>
    </w:p>
    <w:p w14:paraId="65BA974A" w14:textId="77777777" w:rsidR="002B424F" w:rsidRPr="00677940" w:rsidRDefault="002D70ED">
      <w:pPr>
        <w:pStyle w:val="20"/>
        <w:rPr>
          <w:rFonts w:ascii="Calibri" w:eastAsiaTheme="minorEastAsia" w:hAnsi="Calibri" w:cstheme="minorBidi"/>
          <w:noProof/>
          <w:snapToGrid/>
          <w:kern w:val="0"/>
          <w:sz w:val="22"/>
          <w:szCs w:val="22"/>
        </w:rPr>
      </w:pPr>
      <w:hyperlink w:anchor="_Toc445130843" w:history="1">
        <w:r w:rsidR="002B424F" w:rsidRPr="00677940">
          <w:rPr>
            <w:rStyle w:val="afffff2"/>
            <w:rFonts w:ascii="Calibri" w:hAnsi="Calibri"/>
            <w:noProof/>
          </w:rPr>
          <w:t>DHCP Server Monitoring and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_Toc445130843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124</w:t>
        </w:r>
        <w:r w:rsidR="002B424F" w:rsidRPr="00677940">
          <w:rPr>
            <w:rFonts w:ascii="Calibri" w:hAnsi="Calibri"/>
            <w:noProof/>
            <w:webHidden/>
          </w:rPr>
          <w:fldChar w:fldCharType="end"/>
        </w:r>
      </w:hyperlink>
    </w:p>
    <w:p w14:paraId="424AE738" w14:textId="77777777" w:rsidR="002B424F" w:rsidRPr="00677940" w:rsidRDefault="002D70ED" w:rsidP="00FF5482">
      <w:pPr>
        <w:pStyle w:val="30"/>
        <w:rPr>
          <w:rFonts w:eastAsiaTheme="minorEastAsia" w:cstheme="minorBidi"/>
          <w:snapToGrid/>
          <w:kern w:val="0"/>
          <w:sz w:val="22"/>
          <w:szCs w:val="22"/>
        </w:rPr>
      </w:pPr>
      <w:hyperlink w:anchor="_Toc445130844" w:history="1">
        <w:r w:rsidR="002B424F" w:rsidRPr="00677940">
          <w:rPr>
            <w:rStyle w:val="afffff2"/>
            <w:rFonts w:ascii="Calibri" w:hAnsi="Calibri"/>
          </w:rPr>
          <w:t>DHCP Server Pool Information Inquiry</w:t>
        </w:r>
        <w:r w:rsidR="002B424F" w:rsidRPr="00677940">
          <w:rPr>
            <w:webHidden/>
          </w:rPr>
          <w:tab/>
        </w:r>
        <w:r w:rsidR="002B424F" w:rsidRPr="00677940">
          <w:rPr>
            <w:webHidden/>
          </w:rPr>
          <w:fldChar w:fldCharType="begin"/>
        </w:r>
        <w:r w:rsidR="002B424F" w:rsidRPr="00677940">
          <w:rPr>
            <w:webHidden/>
          </w:rPr>
          <w:instrText xml:space="preserve"> PAGEREF _Toc445130844 \h </w:instrText>
        </w:r>
        <w:r w:rsidR="002B424F" w:rsidRPr="00677940">
          <w:rPr>
            <w:webHidden/>
          </w:rPr>
        </w:r>
        <w:r w:rsidR="002B424F" w:rsidRPr="00677940">
          <w:rPr>
            <w:webHidden/>
          </w:rPr>
          <w:fldChar w:fldCharType="separate"/>
        </w:r>
        <w:r w:rsidR="002B424F" w:rsidRPr="00677940">
          <w:rPr>
            <w:webHidden/>
          </w:rPr>
          <w:t>124</w:t>
        </w:r>
        <w:r w:rsidR="002B424F" w:rsidRPr="00677940">
          <w:rPr>
            <w:webHidden/>
          </w:rPr>
          <w:fldChar w:fldCharType="end"/>
        </w:r>
      </w:hyperlink>
    </w:p>
    <w:p w14:paraId="4E953A6A" w14:textId="77777777" w:rsidR="002B424F" w:rsidRPr="00677940" w:rsidRDefault="002D70ED" w:rsidP="00FF5482">
      <w:pPr>
        <w:pStyle w:val="30"/>
        <w:rPr>
          <w:rFonts w:eastAsiaTheme="minorEastAsia" w:cstheme="minorBidi"/>
          <w:snapToGrid/>
          <w:kern w:val="0"/>
          <w:sz w:val="22"/>
          <w:szCs w:val="22"/>
        </w:rPr>
      </w:pPr>
      <w:hyperlink w:anchor="_Toc445130845" w:history="1">
        <w:r w:rsidR="002B424F" w:rsidRPr="00677940">
          <w:rPr>
            <w:rStyle w:val="afffff2"/>
            <w:rFonts w:ascii="Calibri" w:hAnsi="Calibri"/>
          </w:rPr>
          <w:t>DHCP Server Binding Information Search</w:t>
        </w:r>
        <w:r w:rsidR="002B424F" w:rsidRPr="00677940">
          <w:rPr>
            <w:webHidden/>
          </w:rPr>
          <w:tab/>
        </w:r>
        <w:r w:rsidR="002B424F" w:rsidRPr="00677940">
          <w:rPr>
            <w:webHidden/>
          </w:rPr>
          <w:fldChar w:fldCharType="begin"/>
        </w:r>
        <w:r w:rsidR="002B424F" w:rsidRPr="00677940">
          <w:rPr>
            <w:webHidden/>
          </w:rPr>
          <w:instrText xml:space="preserve"> PAGEREF _Toc445130845 \h </w:instrText>
        </w:r>
        <w:r w:rsidR="002B424F" w:rsidRPr="00677940">
          <w:rPr>
            <w:webHidden/>
          </w:rPr>
        </w:r>
        <w:r w:rsidR="002B424F" w:rsidRPr="00677940">
          <w:rPr>
            <w:webHidden/>
          </w:rPr>
          <w:fldChar w:fldCharType="separate"/>
        </w:r>
        <w:r w:rsidR="002B424F" w:rsidRPr="00677940">
          <w:rPr>
            <w:webHidden/>
          </w:rPr>
          <w:t>124</w:t>
        </w:r>
        <w:r w:rsidR="002B424F" w:rsidRPr="00677940">
          <w:rPr>
            <w:webHidden/>
          </w:rPr>
          <w:fldChar w:fldCharType="end"/>
        </w:r>
      </w:hyperlink>
    </w:p>
    <w:p w14:paraId="4DEEE400" w14:textId="77777777" w:rsidR="002B424F" w:rsidRPr="00677940" w:rsidRDefault="002D70ED" w:rsidP="00FF5482">
      <w:pPr>
        <w:pStyle w:val="30"/>
        <w:rPr>
          <w:rFonts w:eastAsiaTheme="minorEastAsia" w:cstheme="minorBidi"/>
          <w:snapToGrid/>
          <w:kern w:val="0"/>
          <w:sz w:val="22"/>
          <w:szCs w:val="22"/>
        </w:rPr>
      </w:pPr>
      <w:hyperlink w:anchor="_Toc445130846" w:history="1">
        <w:r w:rsidR="002B424F" w:rsidRPr="00677940">
          <w:rPr>
            <w:rStyle w:val="afffff2"/>
            <w:rFonts w:ascii="Calibri" w:hAnsi="Calibri"/>
          </w:rPr>
          <w:t>DHCP Server Statistics Search</w:t>
        </w:r>
        <w:r w:rsidR="002B424F" w:rsidRPr="00677940">
          <w:rPr>
            <w:webHidden/>
          </w:rPr>
          <w:tab/>
        </w:r>
        <w:r w:rsidR="002B424F" w:rsidRPr="00677940">
          <w:rPr>
            <w:webHidden/>
          </w:rPr>
          <w:fldChar w:fldCharType="begin"/>
        </w:r>
        <w:r w:rsidR="002B424F" w:rsidRPr="00677940">
          <w:rPr>
            <w:webHidden/>
          </w:rPr>
          <w:instrText xml:space="preserve"> PAGEREF _Toc445130846 \h </w:instrText>
        </w:r>
        <w:r w:rsidR="002B424F" w:rsidRPr="00677940">
          <w:rPr>
            <w:webHidden/>
          </w:rPr>
        </w:r>
        <w:r w:rsidR="002B424F" w:rsidRPr="00677940">
          <w:rPr>
            <w:webHidden/>
          </w:rPr>
          <w:fldChar w:fldCharType="separate"/>
        </w:r>
        <w:r w:rsidR="002B424F" w:rsidRPr="00677940">
          <w:rPr>
            <w:webHidden/>
          </w:rPr>
          <w:t>124</w:t>
        </w:r>
        <w:r w:rsidR="002B424F" w:rsidRPr="00677940">
          <w:rPr>
            <w:webHidden/>
          </w:rPr>
          <w:fldChar w:fldCharType="end"/>
        </w:r>
      </w:hyperlink>
    </w:p>
    <w:p w14:paraId="60ADB8A1" w14:textId="77777777" w:rsidR="002B424F" w:rsidRPr="00677940" w:rsidRDefault="002D70ED" w:rsidP="00FF5482">
      <w:pPr>
        <w:pStyle w:val="30"/>
        <w:rPr>
          <w:rFonts w:eastAsiaTheme="minorEastAsia" w:cstheme="minorBidi"/>
          <w:snapToGrid/>
          <w:kern w:val="0"/>
          <w:sz w:val="22"/>
          <w:szCs w:val="22"/>
        </w:rPr>
      </w:pPr>
      <w:hyperlink w:anchor="_Toc445130847" w:history="1">
        <w:r w:rsidR="002B424F" w:rsidRPr="00677940">
          <w:rPr>
            <w:rStyle w:val="afffff2"/>
            <w:rFonts w:ascii="Calibri" w:hAnsi="Calibri"/>
          </w:rPr>
          <w:t>DHCP Server Conflict Search</w:t>
        </w:r>
        <w:r w:rsidR="002B424F" w:rsidRPr="00677940">
          <w:rPr>
            <w:webHidden/>
          </w:rPr>
          <w:tab/>
        </w:r>
        <w:r w:rsidR="002B424F" w:rsidRPr="00677940">
          <w:rPr>
            <w:webHidden/>
          </w:rPr>
          <w:fldChar w:fldCharType="begin"/>
        </w:r>
        <w:r w:rsidR="002B424F" w:rsidRPr="00677940">
          <w:rPr>
            <w:webHidden/>
          </w:rPr>
          <w:instrText xml:space="preserve"> PAGEREF _Toc445130847 \h </w:instrText>
        </w:r>
        <w:r w:rsidR="002B424F" w:rsidRPr="00677940">
          <w:rPr>
            <w:webHidden/>
          </w:rPr>
        </w:r>
        <w:r w:rsidR="002B424F" w:rsidRPr="00677940">
          <w:rPr>
            <w:webHidden/>
          </w:rPr>
          <w:fldChar w:fldCharType="separate"/>
        </w:r>
        <w:r w:rsidR="002B424F" w:rsidRPr="00677940">
          <w:rPr>
            <w:webHidden/>
          </w:rPr>
          <w:t>124</w:t>
        </w:r>
        <w:r w:rsidR="002B424F" w:rsidRPr="00677940">
          <w:rPr>
            <w:webHidden/>
          </w:rPr>
          <w:fldChar w:fldCharType="end"/>
        </w:r>
      </w:hyperlink>
    </w:p>
    <w:p w14:paraId="0390D029" w14:textId="77777777" w:rsidR="002B424F" w:rsidRPr="00677940" w:rsidRDefault="002D70ED" w:rsidP="00FF5482">
      <w:pPr>
        <w:pStyle w:val="30"/>
        <w:rPr>
          <w:rFonts w:eastAsiaTheme="minorEastAsia" w:cstheme="minorBidi"/>
          <w:snapToGrid/>
          <w:kern w:val="0"/>
          <w:sz w:val="22"/>
          <w:szCs w:val="22"/>
        </w:rPr>
      </w:pPr>
      <w:hyperlink w:anchor="_Toc445130848" w:history="1">
        <w:r w:rsidR="002B424F" w:rsidRPr="00677940">
          <w:rPr>
            <w:rStyle w:val="afffff2"/>
            <w:rFonts w:ascii="Calibri" w:hAnsi="Calibri"/>
          </w:rPr>
          <w:t>DHCP Server Variables Initialization Command</w:t>
        </w:r>
        <w:r w:rsidR="002B424F" w:rsidRPr="00677940">
          <w:rPr>
            <w:webHidden/>
          </w:rPr>
          <w:tab/>
        </w:r>
        <w:r w:rsidR="002B424F" w:rsidRPr="00677940">
          <w:rPr>
            <w:webHidden/>
          </w:rPr>
          <w:fldChar w:fldCharType="begin"/>
        </w:r>
        <w:r w:rsidR="002B424F" w:rsidRPr="00677940">
          <w:rPr>
            <w:webHidden/>
          </w:rPr>
          <w:instrText xml:space="preserve"> PAGEREF _Toc445130848 \h </w:instrText>
        </w:r>
        <w:r w:rsidR="002B424F" w:rsidRPr="00677940">
          <w:rPr>
            <w:webHidden/>
          </w:rPr>
        </w:r>
        <w:r w:rsidR="002B424F" w:rsidRPr="00677940">
          <w:rPr>
            <w:webHidden/>
          </w:rPr>
          <w:fldChar w:fldCharType="separate"/>
        </w:r>
        <w:r w:rsidR="002B424F" w:rsidRPr="00677940">
          <w:rPr>
            <w:webHidden/>
          </w:rPr>
          <w:t>125</w:t>
        </w:r>
        <w:r w:rsidR="002B424F" w:rsidRPr="00677940">
          <w:rPr>
            <w:webHidden/>
          </w:rPr>
          <w:fldChar w:fldCharType="end"/>
        </w:r>
      </w:hyperlink>
    </w:p>
    <w:p w14:paraId="658E55F0" w14:textId="77777777" w:rsidR="002B424F" w:rsidRPr="00677940" w:rsidRDefault="002D70ED" w:rsidP="00FF5482">
      <w:pPr>
        <w:pStyle w:val="30"/>
        <w:rPr>
          <w:rFonts w:eastAsiaTheme="minorEastAsia" w:cstheme="minorBidi"/>
          <w:snapToGrid/>
          <w:kern w:val="0"/>
          <w:sz w:val="22"/>
          <w:szCs w:val="22"/>
        </w:rPr>
      </w:pPr>
      <w:hyperlink w:anchor="_Toc445130849" w:history="1">
        <w:r w:rsidR="002B424F" w:rsidRPr="00677940">
          <w:rPr>
            <w:rStyle w:val="afffff2"/>
            <w:rFonts w:ascii="Calibri" w:hAnsi="Calibri"/>
          </w:rPr>
          <w:t>DHCP Server Debug command</w:t>
        </w:r>
        <w:r w:rsidR="002B424F" w:rsidRPr="00677940">
          <w:rPr>
            <w:webHidden/>
          </w:rPr>
          <w:tab/>
        </w:r>
        <w:r w:rsidR="002B424F" w:rsidRPr="00677940">
          <w:rPr>
            <w:webHidden/>
          </w:rPr>
          <w:fldChar w:fldCharType="begin"/>
        </w:r>
        <w:r w:rsidR="002B424F" w:rsidRPr="00677940">
          <w:rPr>
            <w:webHidden/>
          </w:rPr>
          <w:instrText xml:space="preserve"> PAGEREF _Toc445130849 \h </w:instrText>
        </w:r>
        <w:r w:rsidR="002B424F" w:rsidRPr="00677940">
          <w:rPr>
            <w:webHidden/>
          </w:rPr>
        </w:r>
        <w:r w:rsidR="002B424F" w:rsidRPr="00677940">
          <w:rPr>
            <w:webHidden/>
          </w:rPr>
          <w:fldChar w:fldCharType="separate"/>
        </w:r>
        <w:r w:rsidR="002B424F" w:rsidRPr="00677940">
          <w:rPr>
            <w:webHidden/>
          </w:rPr>
          <w:t>125</w:t>
        </w:r>
        <w:r w:rsidR="002B424F" w:rsidRPr="00677940">
          <w:rPr>
            <w:webHidden/>
          </w:rPr>
          <w:fldChar w:fldCharType="end"/>
        </w:r>
      </w:hyperlink>
    </w:p>
    <w:p w14:paraId="2083B600" w14:textId="77777777" w:rsidR="002B424F" w:rsidRPr="00677940" w:rsidRDefault="002D70ED" w:rsidP="00FF5482">
      <w:pPr>
        <w:pStyle w:val="30"/>
        <w:rPr>
          <w:rFonts w:eastAsiaTheme="minorEastAsia" w:cstheme="minorBidi"/>
          <w:snapToGrid/>
          <w:kern w:val="0"/>
          <w:sz w:val="22"/>
          <w:szCs w:val="22"/>
        </w:rPr>
      </w:pPr>
      <w:hyperlink w:anchor="_Toc445130850" w:history="1">
        <w:r w:rsidR="002B424F" w:rsidRPr="00677940">
          <w:rPr>
            <w:rStyle w:val="afffff2"/>
            <w:rFonts w:ascii="Calibri" w:hAnsi="Calibri"/>
          </w:rPr>
          <w:t>DHCP relay Monitoring and Control</w:t>
        </w:r>
        <w:r w:rsidR="002B424F" w:rsidRPr="00677940">
          <w:rPr>
            <w:webHidden/>
          </w:rPr>
          <w:tab/>
        </w:r>
        <w:r w:rsidR="002B424F" w:rsidRPr="00677940">
          <w:rPr>
            <w:webHidden/>
          </w:rPr>
          <w:fldChar w:fldCharType="begin"/>
        </w:r>
        <w:r w:rsidR="002B424F" w:rsidRPr="00677940">
          <w:rPr>
            <w:webHidden/>
          </w:rPr>
          <w:instrText xml:space="preserve"> PAGEREF _Toc445130850 \h </w:instrText>
        </w:r>
        <w:r w:rsidR="002B424F" w:rsidRPr="00677940">
          <w:rPr>
            <w:webHidden/>
          </w:rPr>
        </w:r>
        <w:r w:rsidR="002B424F" w:rsidRPr="00677940">
          <w:rPr>
            <w:webHidden/>
          </w:rPr>
          <w:fldChar w:fldCharType="separate"/>
        </w:r>
        <w:r w:rsidR="002B424F" w:rsidRPr="00677940">
          <w:rPr>
            <w:webHidden/>
          </w:rPr>
          <w:t>125</w:t>
        </w:r>
        <w:r w:rsidR="002B424F" w:rsidRPr="00677940">
          <w:rPr>
            <w:webHidden/>
          </w:rPr>
          <w:fldChar w:fldCharType="end"/>
        </w:r>
      </w:hyperlink>
    </w:p>
    <w:p w14:paraId="77E9E15C" w14:textId="77777777" w:rsidR="002B424F" w:rsidRPr="00677940" w:rsidRDefault="002D70ED" w:rsidP="00FF5482">
      <w:pPr>
        <w:pStyle w:val="30"/>
        <w:rPr>
          <w:rFonts w:eastAsiaTheme="minorEastAsia" w:cstheme="minorBidi"/>
          <w:snapToGrid/>
          <w:kern w:val="0"/>
          <w:sz w:val="22"/>
          <w:szCs w:val="22"/>
        </w:rPr>
      </w:pPr>
      <w:hyperlink w:anchor="_Toc445130851" w:history="1">
        <w:r w:rsidR="002B424F" w:rsidRPr="00677940">
          <w:rPr>
            <w:rStyle w:val="afffff2"/>
            <w:rFonts w:ascii="Calibri" w:hAnsi="Calibri"/>
          </w:rPr>
          <w:t>DHCP Snooping Monitoring and Control</w:t>
        </w:r>
        <w:r w:rsidR="002B424F" w:rsidRPr="00677940">
          <w:rPr>
            <w:webHidden/>
          </w:rPr>
          <w:tab/>
        </w:r>
        <w:r w:rsidR="002B424F" w:rsidRPr="00677940">
          <w:rPr>
            <w:webHidden/>
          </w:rPr>
          <w:fldChar w:fldCharType="begin"/>
        </w:r>
        <w:r w:rsidR="002B424F" w:rsidRPr="00677940">
          <w:rPr>
            <w:webHidden/>
          </w:rPr>
          <w:instrText xml:space="preserve"> PAGEREF _Toc445130851 \h </w:instrText>
        </w:r>
        <w:r w:rsidR="002B424F" w:rsidRPr="00677940">
          <w:rPr>
            <w:webHidden/>
          </w:rPr>
        </w:r>
        <w:r w:rsidR="002B424F" w:rsidRPr="00677940">
          <w:rPr>
            <w:webHidden/>
          </w:rPr>
          <w:fldChar w:fldCharType="separate"/>
        </w:r>
        <w:r w:rsidR="002B424F" w:rsidRPr="00677940">
          <w:rPr>
            <w:webHidden/>
          </w:rPr>
          <w:t>125</w:t>
        </w:r>
        <w:r w:rsidR="002B424F" w:rsidRPr="00677940">
          <w:rPr>
            <w:webHidden/>
          </w:rPr>
          <w:fldChar w:fldCharType="end"/>
        </w:r>
      </w:hyperlink>
    </w:p>
    <w:p w14:paraId="62776B93" w14:textId="77777777" w:rsidR="002B424F" w:rsidRPr="00677940" w:rsidRDefault="002D70ED">
      <w:pPr>
        <w:pStyle w:val="20"/>
        <w:rPr>
          <w:rFonts w:ascii="Calibri" w:eastAsiaTheme="minorEastAsia" w:hAnsi="Calibri" w:cstheme="minorBidi"/>
          <w:noProof/>
          <w:snapToGrid/>
          <w:kern w:val="0"/>
          <w:sz w:val="22"/>
          <w:szCs w:val="22"/>
        </w:rPr>
      </w:pPr>
      <w:hyperlink w:anchor="_Toc445130852" w:history="1">
        <w:r w:rsidR="002B424F" w:rsidRPr="00677940">
          <w:rPr>
            <w:rStyle w:val="afffff2"/>
            <w:rFonts w:ascii="Calibri" w:hAnsi="Calibri"/>
            <w:noProof/>
          </w:rPr>
          <w:t>DHCP Configuration Examples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_Toc445130852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126</w:t>
        </w:r>
        <w:r w:rsidR="002B424F" w:rsidRPr="00677940">
          <w:rPr>
            <w:rFonts w:ascii="Calibri" w:hAnsi="Calibri"/>
            <w:noProof/>
            <w:webHidden/>
          </w:rPr>
          <w:fldChar w:fldCharType="end"/>
        </w:r>
      </w:hyperlink>
    </w:p>
    <w:p w14:paraId="1A66C8A3" w14:textId="77777777" w:rsidR="002B424F" w:rsidRPr="00677940" w:rsidRDefault="002D70ED" w:rsidP="00FF5482">
      <w:pPr>
        <w:pStyle w:val="30"/>
        <w:rPr>
          <w:rFonts w:eastAsiaTheme="minorEastAsia" w:cstheme="minorBidi"/>
          <w:snapToGrid/>
          <w:kern w:val="0"/>
          <w:sz w:val="22"/>
          <w:szCs w:val="22"/>
        </w:rPr>
      </w:pPr>
      <w:hyperlink w:anchor="_Toc445130853" w:history="1">
        <w:r w:rsidR="002B424F" w:rsidRPr="00677940">
          <w:rPr>
            <w:rStyle w:val="afffff2"/>
            <w:rFonts w:ascii="Calibri" w:hAnsi="Calibri"/>
          </w:rPr>
          <w:t>DHCP Network Pool Configuration</w:t>
        </w:r>
        <w:r w:rsidR="002B424F" w:rsidRPr="00677940">
          <w:rPr>
            <w:webHidden/>
          </w:rPr>
          <w:tab/>
        </w:r>
        <w:r w:rsidR="002B424F" w:rsidRPr="00677940">
          <w:rPr>
            <w:webHidden/>
          </w:rPr>
          <w:fldChar w:fldCharType="begin"/>
        </w:r>
        <w:r w:rsidR="002B424F" w:rsidRPr="00677940">
          <w:rPr>
            <w:webHidden/>
          </w:rPr>
          <w:instrText xml:space="preserve"> PAGEREF _Toc445130853 \h </w:instrText>
        </w:r>
        <w:r w:rsidR="002B424F" w:rsidRPr="00677940">
          <w:rPr>
            <w:webHidden/>
          </w:rPr>
        </w:r>
        <w:r w:rsidR="002B424F" w:rsidRPr="00677940">
          <w:rPr>
            <w:webHidden/>
          </w:rPr>
          <w:fldChar w:fldCharType="separate"/>
        </w:r>
        <w:r w:rsidR="002B424F" w:rsidRPr="00677940">
          <w:rPr>
            <w:webHidden/>
          </w:rPr>
          <w:t>126</w:t>
        </w:r>
        <w:r w:rsidR="002B424F" w:rsidRPr="00677940">
          <w:rPr>
            <w:webHidden/>
          </w:rPr>
          <w:fldChar w:fldCharType="end"/>
        </w:r>
      </w:hyperlink>
    </w:p>
    <w:p w14:paraId="742BCDB5" w14:textId="77777777" w:rsidR="002B424F" w:rsidRPr="00677940" w:rsidRDefault="002D70ED" w:rsidP="00FF5482">
      <w:pPr>
        <w:pStyle w:val="30"/>
        <w:rPr>
          <w:rFonts w:eastAsiaTheme="minorEastAsia" w:cstheme="minorBidi"/>
          <w:snapToGrid/>
          <w:kern w:val="0"/>
          <w:sz w:val="22"/>
          <w:szCs w:val="22"/>
        </w:rPr>
      </w:pPr>
      <w:hyperlink w:anchor="_Toc445130854" w:history="1">
        <w:r w:rsidR="002B424F" w:rsidRPr="00677940">
          <w:rPr>
            <w:rStyle w:val="afffff2"/>
            <w:rFonts w:ascii="Calibri" w:hAnsi="Calibri"/>
          </w:rPr>
          <w:t>DHCP Server Monitoring and Control</w:t>
        </w:r>
        <w:r w:rsidR="002B424F" w:rsidRPr="00677940">
          <w:rPr>
            <w:webHidden/>
          </w:rPr>
          <w:tab/>
        </w:r>
        <w:r w:rsidR="002B424F" w:rsidRPr="00677940">
          <w:rPr>
            <w:webHidden/>
          </w:rPr>
          <w:fldChar w:fldCharType="begin"/>
        </w:r>
        <w:r w:rsidR="002B424F" w:rsidRPr="00677940">
          <w:rPr>
            <w:webHidden/>
          </w:rPr>
          <w:instrText xml:space="preserve"> PAGEREF _Toc445130854 \h </w:instrText>
        </w:r>
        <w:r w:rsidR="002B424F" w:rsidRPr="00677940">
          <w:rPr>
            <w:webHidden/>
          </w:rPr>
        </w:r>
        <w:r w:rsidR="002B424F" w:rsidRPr="00677940">
          <w:rPr>
            <w:webHidden/>
          </w:rPr>
          <w:fldChar w:fldCharType="separate"/>
        </w:r>
        <w:r w:rsidR="002B424F" w:rsidRPr="00677940">
          <w:rPr>
            <w:webHidden/>
          </w:rPr>
          <w:t>126</w:t>
        </w:r>
        <w:r w:rsidR="002B424F" w:rsidRPr="00677940">
          <w:rPr>
            <w:webHidden/>
          </w:rPr>
          <w:fldChar w:fldCharType="end"/>
        </w:r>
      </w:hyperlink>
    </w:p>
    <w:p w14:paraId="4F7F974F" w14:textId="77777777" w:rsidR="002B424F" w:rsidRPr="00677940" w:rsidRDefault="002D70ED" w:rsidP="00FF5482">
      <w:pPr>
        <w:pStyle w:val="30"/>
        <w:rPr>
          <w:rFonts w:eastAsiaTheme="minorEastAsia" w:cstheme="minorBidi"/>
          <w:snapToGrid/>
          <w:kern w:val="0"/>
          <w:sz w:val="22"/>
          <w:szCs w:val="22"/>
        </w:rPr>
      </w:pPr>
      <w:hyperlink w:anchor="_Toc445130855" w:history="1">
        <w:r w:rsidR="002B424F" w:rsidRPr="00677940">
          <w:rPr>
            <w:rStyle w:val="afffff2"/>
            <w:rFonts w:ascii="Calibri" w:hAnsi="Calibri"/>
          </w:rPr>
          <w:t>DHCP Relay Agent Configuration</w:t>
        </w:r>
        <w:r w:rsidR="002B424F" w:rsidRPr="00677940">
          <w:rPr>
            <w:webHidden/>
          </w:rPr>
          <w:tab/>
        </w:r>
        <w:r w:rsidR="002B424F" w:rsidRPr="00677940">
          <w:rPr>
            <w:webHidden/>
          </w:rPr>
          <w:fldChar w:fldCharType="begin"/>
        </w:r>
        <w:r w:rsidR="002B424F" w:rsidRPr="00677940">
          <w:rPr>
            <w:webHidden/>
          </w:rPr>
          <w:instrText xml:space="preserve"> PAGEREF _Toc445130855 \h </w:instrText>
        </w:r>
        <w:r w:rsidR="002B424F" w:rsidRPr="00677940">
          <w:rPr>
            <w:webHidden/>
          </w:rPr>
        </w:r>
        <w:r w:rsidR="002B424F" w:rsidRPr="00677940">
          <w:rPr>
            <w:webHidden/>
          </w:rPr>
          <w:fldChar w:fldCharType="separate"/>
        </w:r>
        <w:r w:rsidR="002B424F" w:rsidRPr="00677940">
          <w:rPr>
            <w:webHidden/>
          </w:rPr>
          <w:t>128</w:t>
        </w:r>
        <w:r w:rsidR="002B424F" w:rsidRPr="00677940">
          <w:rPr>
            <w:webHidden/>
          </w:rPr>
          <w:fldChar w:fldCharType="end"/>
        </w:r>
      </w:hyperlink>
    </w:p>
    <w:p w14:paraId="6CDC8398"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856" w:history="1">
        <w:r w:rsidR="002B424F" w:rsidRPr="00677940">
          <w:rPr>
            <w:rStyle w:val="afffff2"/>
            <w:rFonts w:ascii="Calibri" w:hAnsi="Calibri"/>
            <w:noProof/>
            <w14:scene3d>
              <w14:camera w14:prst="orthographicFront"/>
              <w14:lightRig w14:rig="threePt" w14:dir="t">
                <w14:rot w14:lat="0" w14:lon="0" w14:rev="0"/>
              </w14:lightRig>
            </w14:scene3d>
          </w:rPr>
          <w:t>Chapter 6.</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RIP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_Toc445130856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130</w:t>
        </w:r>
        <w:r w:rsidR="002B424F" w:rsidRPr="00677940">
          <w:rPr>
            <w:rFonts w:ascii="Calibri" w:hAnsi="Calibri"/>
            <w:noProof/>
            <w:webHidden/>
          </w:rPr>
          <w:fldChar w:fldCharType="end"/>
        </w:r>
      </w:hyperlink>
    </w:p>
    <w:p w14:paraId="62B14C83" w14:textId="77777777" w:rsidR="002B424F" w:rsidRPr="00677940" w:rsidRDefault="002D70ED">
      <w:pPr>
        <w:pStyle w:val="20"/>
        <w:rPr>
          <w:rFonts w:ascii="Calibri" w:eastAsiaTheme="minorEastAsia" w:hAnsi="Calibri" w:cstheme="minorBidi"/>
          <w:noProof/>
          <w:snapToGrid/>
          <w:kern w:val="0"/>
          <w:sz w:val="22"/>
          <w:szCs w:val="22"/>
        </w:rPr>
      </w:pPr>
      <w:hyperlink w:anchor="_Toc445130857" w:history="1">
        <w:r w:rsidR="002B424F" w:rsidRPr="00677940">
          <w:rPr>
            <w:rStyle w:val="afffff2"/>
            <w:rFonts w:ascii="Calibri" w:hAnsi="Calibri"/>
            <w:noProof/>
          </w:rPr>
          <w:t>Information about RIP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_Toc445130857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131</w:t>
        </w:r>
        <w:r w:rsidR="002B424F" w:rsidRPr="00677940">
          <w:rPr>
            <w:rFonts w:ascii="Calibri" w:hAnsi="Calibri"/>
            <w:noProof/>
            <w:webHidden/>
          </w:rPr>
          <w:fldChar w:fldCharType="end"/>
        </w:r>
      </w:hyperlink>
    </w:p>
    <w:p w14:paraId="46D125D1" w14:textId="77777777" w:rsidR="002B424F" w:rsidRPr="00677940" w:rsidRDefault="002D70ED">
      <w:pPr>
        <w:pStyle w:val="20"/>
        <w:rPr>
          <w:rFonts w:ascii="Calibri" w:eastAsiaTheme="minorEastAsia" w:hAnsi="Calibri" w:cstheme="minorBidi"/>
          <w:noProof/>
          <w:snapToGrid/>
          <w:kern w:val="0"/>
          <w:sz w:val="22"/>
          <w:szCs w:val="22"/>
        </w:rPr>
      </w:pPr>
      <w:hyperlink w:anchor="_Toc445130858" w:history="1">
        <w:r w:rsidR="002B424F" w:rsidRPr="00677940">
          <w:rPr>
            <w:rStyle w:val="afffff2"/>
            <w:rFonts w:ascii="Calibri" w:hAnsi="Calibri"/>
            <w:noProof/>
          </w:rPr>
          <w:t>How to Configure RIP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_Toc445130858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132</w:t>
        </w:r>
        <w:r w:rsidR="002B424F" w:rsidRPr="00677940">
          <w:rPr>
            <w:rFonts w:ascii="Calibri" w:hAnsi="Calibri"/>
            <w:noProof/>
            <w:webHidden/>
          </w:rPr>
          <w:fldChar w:fldCharType="end"/>
        </w:r>
      </w:hyperlink>
    </w:p>
    <w:p w14:paraId="60A48FCD" w14:textId="77777777" w:rsidR="002B424F" w:rsidRPr="00677940" w:rsidRDefault="002D70ED" w:rsidP="00FF5482">
      <w:pPr>
        <w:pStyle w:val="30"/>
        <w:rPr>
          <w:rFonts w:eastAsiaTheme="minorEastAsia" w:cstheme="minorBidi"/>
          <w:snapToGrid/>
          <w:kern w:val="0"/>
          <w:sz w:val="22"/>
          <w:szCs w:val="22"/>
        </w:rPr>
      </w:pPr>
      <w:hyperlink w:anchor="_Toc445130859" w:history="1">
        <w:r w:rsidR="002B424F" w:rsidRPr="00677940">
          <w:rPr>
            <w:rStyle w:val="afffff2"/>
            <w:rFonts w:ascii="Calibri" w:hAnsi="Calibri"/>
          </w:rPr>
          <w:t>Enabling RIP</w:t>
        </w:r>
        <w:r w:rsidR="002B424F" w:rsidRPr="00677940">
          <w:rPr>
            <w:webHidden/>
          </w:rPr>
          <w:tab/>
        </w:r>
        <w:r w:rsidR="002B424F" w:rsidRPr="00677940">
          <w:rPr>
            <w:webHidden/>
          </w:rPr>
          <w:fldChar w:fldCharType="begin"/>
        </w:r>
        <w:r w:rsidR="002B424F" w:rsidRPr="00677940">
          <w:rPr>
            <w:webHidden/>
          </w:rPr>
          <w:instrText xml:space="preserve"> PAGEREF _Toc445130859 \h </w:instrText>
        </w:r>
        <w:r w:rsidR="002B424F" w:rsidRPr="00677940">
          <w:rPr>
            <w:webHidden/>
          </w:rPr>
        </w:r>
        <w:r w:rsidR="002B424F" w:rsidRPr="00677940">
          <w:rPr>
            <w:webHidden/>
          </w:rPr>
          <w:fldChar w:fldCharType="separate"/>
        </w:r>
        <w:r w:rsidR="002B424F" w:rsidRPr="00677940">
          <w:rPr>
            <w:webHidden/>
          </w:rPr>
          <w:t>132</w:t>
        </w:r>
        <w:r w:rsidR="002B424F" w:rsidRPr="00677940">
          <w:rPr>
            <w:webHidden/>
          </w:rPr>
          <w:fldChar w:fldCharType="end"/>
        </w:r>
      </w:hyperlink>
    </w:p>
    <w:p w14:paraId="242D9340" w14:textId="77777777" w:rsidR="002B424F" w:rsidRPr="00677940" w:rsidRDefault="002D70ED" w:rsidP="00FF5482">
      <w:pPr>
        <w:pStyle w:val="30"/>
        <w:rPr>
          <w:rFonts w:eastAsiaTheme="minorEastAsia" w:cstheme="minorBidi"/>
          <w:snapToGrid/>
          <w:kern w:val="0"/>
          <w:sz w:val="22"/>
          <w:szCs w:val="22"/>
        </w:rPr>
      </w:pPr>
      <w:hyperlink w:anchor="_Toc445130860" w:history="1">
        <w:r w:rsidR="002B424F" w:rsidRPr="00677940">
          <w:rPr>
            <w:rStyle w:val="afffff2"/>
            <w:rFonts w:ascii="Calibri" w:hAnsi="Calibri"/>
          </w:rPr>
          <w:t>Allowing Unicast updates for RIP</w:t>
        </w:r>
        <w:r w:rsidR="002B424F" w:rsidRPr="00677940">
          <w:rPr>
            <w:webHidden/>
          </w:rPr>
          <w:tab/>
        </w:r>
        <w:r w:rsidR="002B424F" w:rsidRPr="00677940">
          <w:rPr>
            <w:webHidden/>
          </w:rPr>
          <w:fldChar w:fldCharType="begin"/>
        </w:r>
        <w:r w:rsidR="002B424F" w:rsidRPr="00677940">
          <w:rPr>
            <w:webHidden/>
          </w:rPr>
          <w:instrText xml:space="preserve"> PAGEREF _Toc445130860 \h </w:instrText>
        </w:r>
        <w:r w:rsidR="002B424F" w:rsidRPr="00677940">
          <w:rPr>
            <w:webHidden/>
          </w:rPr>
        </w:r>
        <w:r w:rsidR="002B424F" w:rsidRPr="00677940">
          <w:rPr>
            <w:webHidden/>
          </w:rPr>
          <w:fldChar w:fldCharType="separate"/>
        </w:r>
        <w:r w:rsidR="002B424F" w:rsidRPr="00677940">
          <w:rPr>
            <w:webHidden/>
          </w:rPr>
          <w:t>132</w:t>
        </w:r>
        <w:r w:rsidR="002B424F" w:rsidRPr="00677940">
          <w:rPr>
            <w:webHidden/>
          </w:rPr>
          <w:fldChar w:fldCharType="end"/>
        </w:r>
      </w:hyperlink>
    </w:p>
    <w:p w14:paraId="0376C7AF" w14:textId="77777777" w:rsidR="002B424F" w:rsidRPr="00677940" w:rsidRDefault="002D70ED" w:rsidP="00FF5482">
      <w:pPr>
        <w:pStyle w:val="30"/>
        <w:rPr>
          <w:rFonts w:eastAsiaTheme="minorEastAsia" w:cstheme="minorBidi"/>
          <w:snapToGrid/>
          <w:kern w:val="0"/>
          <w:sz w:val="22"/>
          <w:szCs w:val="22"/>
        </w:rPr>
      </w:pPr>
      <w:hyperlink w:anchor="_Toc445130861" w:history="1">
        <w:r w:rsidR="002B424F" w:rsidRPr="00677940">
          <w:rPr>
            <w:rStyle w:val="afffff2"/>
            <w:rFonts w:ascii="Calibri" w:hAnsi="Calibri"/>
          </w:rPr>
          <w:t>Passive interface</w:t>
        </w:r>
        <w:r w:rsidR="002B424F" w:rsidRPr="00677940">
          <w:rPr>
            <w:webHidden/>
          </w:rPr>
          <w:tab/>
        </w:r>
        <w:r w:rsidR="002B424F" w:rsidRPr="00677940">
          <w:rPr>
            <w:webHidden/>
          </w:rPr>
          <w:fldChar w:fldCharType="begin"/>
        </w:r>
        <w:r w:rsidR="002B424F" w:rsidRPr="00677940">
          <w:rPr>
            <w:webHidden/>
          </w:rPr>
          <w:instrText xml:space="preserve"> PAGEREF _Toc445130861 \h </w:instrText>
        </w:r>
        <w:r w:rsidR="002B424F" w:rsidRPr="00677940">
          <w:rPr>
            <w:webHidden/>
          </w:rPr>
        </w:r>
        <w:r w:rsidR="002B424F" w:rsidRPr="00677940">
          <w:rPr>
            <w:webHidden/>
          </w:rPr>
          <w:fldChar w:fldCharType="separate"/>
        </w:r>
        <w:r w:rsidR="002B424F" w:rsidRPr="00677940">
          <w:rPr>
            <w:webHidden/>
          </w:rPr>
          <w:t>132</w:t>
        </w:r>
        <w:r w:rsidR="002B424F" w:rsidRPr="00677940">
          <w:rPr>
            <w:webHidden/>
          </w:rPr>
          <w:fldChar w:fldCharType="end"/>
        </w:r>
      </w:hyperlink>
    </w:p>
    <w:p w14:paraId="7ED73859" w14:textId="77777777" w:rsidR="002B424F" w:rsidRPr="00677940" w:rsidRDefault="002D70ED" w:rsidP="00FF5482">
      <w:pPr>
        <w:pStyle w:val="30"/>
        <w:rPr>
          <w:rFonts w:eastAsiaTheme="minorEastAsia" w:cstheme="minorBidi"/>
          <w:snapToGrid/>
          <w:kern w:val="0"/>
          <w:sz w:val="22"/>
          <w:szCs w:val="22"/>
        </w:rPr>
      </w:pPr>
      <w:hyperlink w:anchor="_Toc445130862" w:history="1">
        <w:r w:rsidR="002B424F" w:rsidRPr="00677940">
          <w:rPr>
            <w:rStyle w:val="afffff2"/>
            <w:rFonts w:ascii="Calibri" w:hAnsi="Calibri"/>
          </w:rPr>
          <w:t>Applying Offsets to Routing metrics</w:t>
        </w:r>
        <w:r w:rsidR="002B424F" w:rsidRPr="00677940">
          <w:rPr>
            <w:webHidden/>
          </w:rPr>
          <w:tab/>
        </w:r>
        <w:r w:rsidR="002B424F" w:rsidRPr="00677940">
          <w:rPr>
            <w:webHidden/>
          </w:rPr>
          <w:fldChar w:fldCharType="begin"/>
        </w:r>
        <w:r w:rsidR="002B424F" w:rsidRPr="00677940">
          <w:rPr>
            <w:webHidden/>
          </w:rPr>
          <w:instrText xml:space="preserve"> PAGEREF _Toc445130862 \h </w:instrText>
        </w:r>
        <w:r w:rsidR="002B424F" w:rsidRPr="00677940">
          <w:rPr>
            <w:webHidden/>
          </w:rPr>
        </w:r>
        <w:r w:rsidR="002B424F" w:rsidRPr="00677940">
          <w:rPr>
            <w:webHidden/>
          </w:rPr>
          <w:fldChar w:fldCharType="separate"/>
        </w:r>
        <w:r w:rsidR="002B424F" w:rsidRPr="00677940">
          <w:rPr>
            <w:webHidden/>
          </w:rPr>
          <w:t>133</w:t>
        </w:r>
        <w:r w:rsidR="002B424F" w:rsidRPr="00677940">
          <w:rPr>
            <w:webHidden/>
          </w:rPr>
          <w:fldChar w:fldCharType="end"/>
        </w:r>
      </w:hyperlink>
    </w:p>
    <w:p w14:paraId="21999BE1" w14:textId="77777777" w:rsidR="002B424F" w:rsidRPr="00677940" w:rsidRDefault="002D70ED" w:rsidP="00FF5482">
      <w:pPr>
        <w:pStyle w:val="30"/>
        <w:rPr>
          <w:rFonts w:eastAsiaTheme="minorEastAsia" w:cstheme="minorBidi"/>
          <w:snapToGrid/>
          <w:kern w:val="0"/>
          <w:sz w:val="22"/>
          <w:szCs w:val="22"/>
        </w:rPr>
      </w:pPr>
      <w:hyperlink w:anchor="_Toc445130863" w:history="1">
        <w:r w:rsidR="002B424F" w:rsidRPr="00677940">
          <w:rPr>
            <w:rStyle w:val="afffff2"/>
            <w:rFonts w:ascii="Calibri" w:hAnsi="Calibri"/>
          </w:rPr>
          <w:t>Adjusting Timers</w:t>
        </w:r>
        <w:r w:rsidR="002B424F" w:rsidRPr="00677940">
          <w:rPr>
            <w:webHidden/>
          </w:rPr>
          <w:tab/>
        </w:r>
        <w:r w:rsidR="002B424F" w:rsidRPr="00677940">
          <w:rPr>
            <w:webHidden/>
          </w:rPr>
          <w:fldChar w:fldCharType="begin"/>
        </w:r>
        <w:r w:rsidR="002B424F" w:rsidRPr="00677940">
          <w:rPr>
            <w:webHidden/>
          </w:rPr>
          <w:instrText xml:space="preserve"> PAGEREF _Toc445130863 \h </w:instrText>
        </w:r>
        <w:r w:rsidR="002B424F" w:rsidRPr="00677940">
          <w:rPr>
            <w:webHidden/>
          </w:rPr>
        </w:r>
        <w:r w:rsidR="002B424F" w:rsidRPr="00677940">
          <w:rPr>
            <w:webHidden/>
          </w:rPr>
          <w:fldChar w:fldCharType="separate"/>
        </w:r>
        <w:r w:rsidR="002B424F" w:rsidRPr="00677940">
          <w:rPr>
            <w:webHidden/>
          </w:rPr>
          <w:t>133</w:t>
        </w:r>
        <w:r w:rsidR="002B424F" w:rsidRPr="00677940">
          <w:rPr>
            <w:webHidden/>
          </w:rPr>
          <w:fldChar w:fldCharType="end"/>
        </w:r>
      </w:hyperlink>
    </w:p>
    <w:p w14:paraId="1CFDCFCC" w14:textId="77777777" w:rsidR="002B424F" w:rsidRPr="00677940" w:rsidRDefault="002D70ED" w:rsidP="00FF5482">
      <w:pPr>
        <w:pStyle w:val="30"/>
        <w:rPr>
          <w:rFonts w:eastAsiaTheme="minorEastAsia" w:cstheme="minorBidi"/>
          <w:snapToGrid/>
          <w:kern w:val="0"/>
          <w:sz w:val="22"/>
          <w:szCs w:val="22"/>
        </w:rPr>
      </w:pPr>
      <w:hyperlink w:anchor="_Toc445130864" w:history="1">
        <w:r w:rsidR="002B424F" w:rsidRPr="00677940">
          <w:rPr>
            <w:rStyle w:val="afffff2"/>
            <w:rFonts w:ascii="Calibri" w:hAnsi="Calibri"/>
          </w:rPr>
          <w:t>Specifying a RIP Version</w:t>
        </w:r>
        <w:r w:rsidR="002B424F" w:rsidRPr="00677940">
          <w:rPr>
            <w:webHidden/>
          </w:rPr>
          <w:tab/>
        </w:r>
        <w:r w:rsidR="002B424F" w:rsidRPr="00677940">
          <w:rPr>
            <w:webHidden/>
          </w:rPr>
          <w:fldChar w:fldCharType="begin"/>
        </w:r>
        <w:r w:rsidR="002B424F" w:rsidRPr="00677940">
          <w:rPr>
            <w:webHidden/>
          </w:rPr>
          <w:instrText xml:space="preserve"> PAGEREF _Toc445130864 \h </w:instrText>
        </w:r>
        <w:r w:rsidR="002B424F" w:rsidRPr="00677940">
          <w:rPr>
            <w:webHidden/>
          </w:rPr>
        </w:r>
        <w:r w:rsidR="002B424F" w:rsidRPr="00677940">
          <w:rPr>
            <w:webHidden/>
          </w:rPr>
          <w:fldChar w:fldCharType="separate"/>
        </w:r>
        <w:r w:rsidR="002B424F" w:rsidRPr="00677940">
          <w:rPr>
            <w:webHidden/>
          </w:rPr>
          <w:t>133</w:t>
        </w:r>
        <w:r w:rsidR="002B424F" w:rsidRPr="00677940">
          <w:rPr>
            <w:webHidden/>
          </w:rPr>
          <w:fldChar w:fldCharType="end"/>
        </w:r>
      </w:hyperlink>
    </w:p>
    <w:p w14:paraId="50197C68" w14:textId="77777777" w:rsidR="002B424F" w:rsidRPr="00677940" w:rsidRDefault="002D70ED" w:rsidP="00FF5482">
      <w:pPr>
        <w:pStyle w:val="30"/>
        <w:rPr>
          <w:rFonts w:eastAsiaTheme="minorEastAsia" w:cstheme="minorBidi"/>
          <w:snapToGrid/>
          <w:kern w:val="0"/>
          <w:sz w:val="22"/>
          <w:szCs w:val="22"/>
        </w:rPr>
      </w:pPr>
      <w:hyperlink w:anchor="_Toc445130865" w:history="1">
        <w:r w:rsidR="002B424F" w:rsidRPr="00677940">
          <w:rPr>
            <w:rStyle w:val="afffff2"/>
            <w:rFonts w:ascii="Calibri" w:hAnsi="Calibri"/>
          </w:rPr>
          <w:t>Applying Distance</w:t>
        </w:r>
        <w:r w:rsidR="002B424F" w:rsidRPr="00677940">
          <w:rPr>
            <w:webHidden/>
          </w:rPr>
          <w:tab/>
        </w:r>
        <w:r w:rsidR="002B424F" w:rsidRPr="00677940">
          <w:rPr>
            <w:webHidden/>
          </w:rPr>
          <w:fldChar w:fldCharType="begin"/>
        </w:r>
        <w:r w:rsidR="002B424F" w:rsidRPr="00677940">
          <w:rPr>
            <w:webHidden/>
          </w:rPr>
          <w:instrText xml:space="preserve"> PAGEREF _Toc445130865 \h </w:instrText>
        </w:r>
        <w:r w:rsidR="002B424F" w:rsidRPr="00677940">
          <w:rPr>
            <w:webHidden/>
          </w:rPr>
        </w:r>
        <w:r w:rsidR="002B424F" w:rsidRPr="00677940">
          <w:rPr>
            <w:webHidden/>
          </w:rPr>
          <w:fldChar w:fldCharType="separate"/>
        </w:r>
        <w:r w:rsidR="002B424F" w:rsidRPr="00677940">
          <w:rPr>
            <w:webHidden/>
          </w:rPr>
          <w:t>135</w:t>
        </w:r>
        <w:r w:rsidR="002B424F" w:rsidRPr="00677940">
          <w:rPr>
            <w:webHidden/>
          </w:rPr>
          <w:fldChar w:fldCharType="end"/>
        </w:r>
      </w:hyperlink>
    </w:p>
    <w:p w14:paraId="7CC67D91" w14:textId="77777777" w:rsidR="002B424F" w:rsidRPr="00677940" w:rsidRDefault="002D70ED" w:rsidP="00FF5482">
      <w:pPr>
        <w:pStyle w:val="30"/>
        <w:rPr>
          <w:rFonts w:eastAsiaTheme="minorEastAsia" w:cstheme="minorBidi"/>
          <w:snapToGrid/>
          <w:kern w:val="0"/>
          <w:sz w:val="22"/>
          <w:szCs w:val="22"/>
        </w:rPr>
      </w:pPr>
      <w:hyperlink w:anchor="_Toc445130866" w:history="1">
        <w:r w:rsidR="002B424F" w:rsidRPr="00677940">
          <w:rPr>
            <w:rStyle w:val="afffff2"/>
            <w:rFonts w:ascii="Calibri" w:hAnsi="Calibri"/>
          </w:rPr>
          <w:t>Enabling Split Horizon</w:t>
        </w:r>
        <w:r w:rsidR="002B424F" w:rsidRPr="00677940">
          <w:rPr>
            <w:webHidden/>
          </w:rPr>
          <w:tab/>
        </w:r>
        <w:r w:rsidR="002B424F" w:rsidRPr="00677940">
          <w:rPr>
            <w:webHidden/>
          </w:rPr>
          <w:fldChar w:fldCharType="begin"/>
        </w:r>
        <w:r w:rsidR="002B424F" w:rsidRPr="00677940">
          <w:rPr>
            <w:webHidden/>
          </w:rPr>
          <w:instrText xml:space="preserve"> PAGEREF _Toc445130866 \h </w:instrText>
        </w:r>
        <w:r w:rsidR="002B424F" w:rsidRPr="00677940">
          <w:rPr>
            <w:webHidden/>
          </w:rPr>
        </w:r>
        <w:r w:rsidR="002B424F" w:rsidRPr="00677940">
          <w:rPr>
            <w:webHidden/>
          </w:rPr>
          <w:fldChar w:fldCharType="separate"/>
        </w:r>
        <w:r w:rsidR="002B424F" w:rsidRPr="00677940">
          <w:rPr>
            <w:webHidden/>
          </w:rPr>
          <w:t>135</w:t>
        </w:r>
        <w:r w:rsidR="002B424F" w:rsidRPr="00677940">
          <w:rPr>
            <w:webHidden/>
          </w:rPr>
          <w:fldChar w:fldCharType="end"/>
        </w:r>
      </w:hyperlink>
    </w:p>
    <w:p w14:paraId="65CC1112" w14:textId="77777777" w:rsidR="002B424F" w:rsidRPr="00677940" w:rsidRDefault="002D70ED">
      <w:pPr>
        <w:pStyle w:val="20"/>
        <w:rPr>
          <w:rFonts w:ascii="Calibri" w:eastAsiaTheme="minorEastAsia" w:hAnsi="Calibri" w:cstheme="minorBidi"/>
          <w:noProof/>
          <w:snapToGrid/>
          <w:kern w:val="0"/>
          <w:sz w:val="22"/>
          <w:szCs w:val="22"/>
        </w:rPr>
      </w:pPr>
      <w:hyperlink w:anchor="_Toc445130867" w:history="1">
        <w:r w:rsidR="002B424F" w:rsidRPr="00677940">
          <w:rPr>
            <w:rStyle w:val="afffff2"/>
            <w:rFonts w:ascii="Calibri" w:hAnsi="Calibri"/>
            <w:noProof/>
          </w:rPr>
          <w:t>Configuration Examples for RIP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_Toc445130867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136</w:t>
        </w:r>
        <w:r w:rsidR="002B424F" w:rsidRPr="00677940">
          <w:rPr>
            <w:rFonts w:ascii="Calibri" w:hAnsi="Calibri"/>
            <w:noProof/>
            <w:webHidden/>
          </w:rPr>
          <w:fldChar w:fldCharType="end"/>
        </w:r>
      </w:hyperlink>
    </w:p>
    <w:p w14:paraId="60B7C0DF" w14:textId="77777777" w:rsidR="002B424F" w:rsidRPr="00677940" w:rsidRDefault="002D70ED" w:rsidP="00FF5482">
      <w:pPr>
        <w:pStyle w:val="30"/>
        <w:rPr>
          <w:rFonts w:eastAsiaTheme="minorEastAsia" w:cstheme="minorBidi"/>
          <w:snapToGrid/>
          <w:kern w:val="0"/>
          <w:sz w:val="22"/>
          <w:szCs w:val="22"/>
        </w:rPr>
      </w:pPr>
      <w:hyperlink w:anchor="_Toc445130868" w:history="1">
        <w:r w:rsidR="002B424F" w:rsidRPr="00677940">
          <w:rPr>
            <w:rStyle w:val="afffff2"/>
            <w:rFonts w:ascii="Calibri" w:hAnsi="Calibri"/>
          </w:rPr>
          <w:t>RIP construction</w:t>
        </w:r>
        <w:r w:rsidR="002B424F" w:rsidRPr="00677940">
          <w:rPr>
            <w:webHidden/>
          </w:rPr>
          <w:tab/>
        </w:r>
        <w:r w:rsidR="002B424F" w:rsidRPr="00677940">
          <w:rPr>
            <w:webHidden/>
          </w:rPr>
          <w:fldChar w:fldCharType="begin"/>
        </w:r>
        <w:r w:rsidR="002B424F" w:rsidRPr="00677940">
          <w:rPr>
            <w:webHidden/>
          </w:rPr>
          <w:instrText xml:space="preserve"> PAGEREF _Toc445130868 \h </w:instrText>
        </w:r>
        <w:r w:rsidR="002B424F" w:rsidRPr="00677940">
          <w:rPr>
            <w:webHidden/>
          </w:rPr>
        </w:r>
        <w:r w:rsidR="002B424F" w:rsidRPr="00677940">
          <w:rPr>
            <w:webHidden/>
          </w:rPr>
          <w:fldChar w:fldCharType="separate"/>
        </w:r>
        <w:r w:rsidR="002B424F" w:rsidRPr="00677940">
          <w:rPr>
            <w:webHidden/>
          </w:rPr>
          <w:t>136</w:t>
        </w:r>
        <w:r w:rsidR="002B424F" w:rsidRPr="00677940">
          <w:rPr>
            <w:webHidden/>
          </w:rPr>
          <w:fldChar w:fldCharType="end"/>
        </w:r>
      </w:hyperlink>
    </w:p>
    <w:p w14:paraId="046F02FB" w14:textId="77777777" w:rsidR="002B424F" w:rsidRPr="00677940" w:rsidRDefault="002D70ED" w:rsidP="00FF5482">
      <w:pPr>
        <w:pStyle w:val="30"/>
        <w:rPr>
          <w:rFonts w:eastAsiaTheme="minorEastAsia" w:cstheme="minorBidi"/>
          <w:snapToGrid/>
          <w:kern w:val="0"/>
          <w:sz w:val="22"/>
          <w:szCs w:val="22"/>
        </w:rPr>
      </w:pPr>
      <w:hyperlink w:anchor="_Toc445130869" w:history="1">
        <w:r w:rsidR="002B424F" w:rsidRPr="00677940">
          <w:rPr>
            <w:rStyle w:val="afffff2"/>
            <w:rFonts w:ascii="Calibri" w:hAnsi="Calibri"/>
          </w:rPr>
          <w:t>Offset-list Set-UP</w:t>
        </w:r>
        <w:r w:rsidR="002B424F" w:rsidRPr="00677940">
          <w:rPr>
            <w:webHidden/>
          </w:rPr>
          <w:tab/>
        </w:r>
        <w:r w:rsidR="002B424F" w:rsidRPr="00677940">
          <w:rPr>
            <w:webHidden/>
          </w:rPr>
          <w:fldChar w:fldCharType="begin"/>
        </w:r>
        <w:r w:rsidR="002B424F" w:rsidRPr="00677940">
          <w:rPr>
            <w:webHidden/>
          </w:rPr>
          <w:instrText xml:space="preserve"> PAGEREF _Toc445130869 \h </w:instrText>
        </w:r>
        <w:r w:rsidR="002B424F" w:rsidRPr="00677940">
          <w:rPr>
            <w:webHidden/>
          </w:rPr>
        </w:r>
        <w:r w:rsidR="002B424F" w:rsidRPr="00677940">
          <w:rPr>
            <w:webHidden/>
          </w:rPr>
          <w:fldChar w:fldCharType="separate"/>
        </w:r>
        <w:r w:rsidR="002B424F" w:rsidRPr="00677940">
          <w:rPr>
            <w:webHidden/>
          </w:rPr>
          <w:t>137</w:t>
        </w:r>
        <w:r w:rsidR="002B424F" w:rsidRPr="00677940">
          <w:rPr>
            <w:webHidden/>
          </w:rPr>
          <w:fldChar w:fldCharType="end"/>
        </w:r>
      </w:hyperlink>
    </w:p>
    <w:p w14:paraId="31D2141A" w14:textId="77777777" w:rsidR="002B424F" w:rsidRPr="00677940" w:rsidRDefault="002D70ED" w:rsidP="00FF5482">
      <w:pPr>
        <w:pStyle w:val="30"/>
        <w:rPr>
          <w:rFonts w:eastAsiaTheme="minorEastAsia" w:cstheme="minorBidi"/>
          <w:snapToGrid/>
          <w:kern w:val="0"/>
          <w:sz w:val="22"/>
          <w:szCs w:val="22"/>
        </w:rPr>
      </w:pPr>
      <w:hyperlink w:anchor="_Toc445130870" w:history="1">
        <w:r w:rsidR="002B424F" w:rsidRPr="00677940">
          <w:rPr>
            <w:rStyle w:val="afffff2"/>
            <w:rFonts w:ascii="Calibri" w:hAnsi="Calibri"/>
          </w:rPr>
          <w:t>Passive-interface Configuration</w:t>
        </w:r>
        <w:r w:rsidR="002B424F" w:rsidRPr="00677940">
          <w:rPr>
            <w:webHidden/>
          </w:rPr>
          <w:tab/>
        </w:r>
        <w:r w:rsidR="002B424F" w:rsidRPr="00677940">
          <w:rPr>
            <w:webHidden/>
          </w:rPr>
          <w:fldChar w:fldCharType="begin"/>
        </w:r>
        <w:r w:rsidR="002B424F" w:rsidRPr="00677940">
          <w:rPr>
            <w:webHidden/>
          </w:rPr>
          <w:instrText xml:space="preserve"> PAGEREF _Toc445130870 \h </w:instrText>
        </w:r>
        <w:r w:rsidR="002B424F" w:rsidRPr="00677940">
          <w:rPr>
            <w:webHidden/>
          </w:rPr>
        </w:r>
        <w:r w:rsidR="002B424F" w:rsidRPr="00677940">
          <w:rPr>
            <w:webHidden/>
          </w:rPr>
          <w:fldChar w:fldCharType="separate"/>
        </w:r>
        <w:r w:rsidR="002B424F" w:rsidRPr="00677940">
          <w:rPr>
            <w:webHidden/>
          </w:rPr>
          <w:t>137</w:t>
        </w:r>
        <w:r w:rsidR="002B424F" w:rsidRPr="00677940">
          <w:rPr>
            <w:webHidden/>
          </w:rPr>
          <w:fldChar w:fldCharType="end"/>
        </w:r>
      </w:hyperlink>
    </w:p>
    <w:p w14:paraId="6359F6C5"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871" w:history="1">
        <w:r w:rsidR="002B424F" w:rsidRPr="00677940">
          <w:rPr>
            <w:rStyle w:val="afffff2"/>
            <w:rFonts w:ascii="Calibri" w:hAnsi="Calibri"/>
            <w:noProof/>
            <w14:scene3d>
              <w14:camera w14:prst="orthographicFront"/>
              <w14:lightRig w14:rig="threePt" w14:dir="t">
                <w14:rot w14:lat="0" w14:lon="0" w14:rev="0"/>
              </w14:lightRig>
            </w14:scene3d>
          </w:rPr>
          <w:t>Chapter 7.</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OSPF</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_Toc445130871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139</w:t>
        </w:r>
        <w:r w:rsidR="002B424F" w:rsidRPr="00677940">
          <w:rPr>
            <w:rFonts w:ascii="Calibri" w:hAnsi="Calibri"/>
            <w:noProof/>
            <w:webHidden/>
          </w:rPr>
          <w:fldChar w:fldCharType="end"/>
        </w:r>
      </w:hyperlink>
    </w:p>
    <w:p w14:paraId="0D5CCECB" w14:textId="77777777" w:rsidR="002B424F" w:rsidRPr="00677940" w:rsidRDefault="002D70ED">
      <w:pPr>
        <w:pStyle w:val="20"/>
        <w:rPr>
          <w:rFonts w:ascii="Calibri" w:eastAsiaTheme="minorEastAsia" w:hAnsi="Calibri" w:cstheme="minorBidi"/>
          <w:noProof/>
          <w:snapToGrid/>
          <w:kern w:val="0"/>
          <w:sz w:val="22"/>
          <w:szCs w:val="22"/>
        </w:rPr>
      </w:pPr>
      <w:hyperlink w:anchor="_Toc445130872" w:history="1">
        <w:r w:rsidR="002B424F" w:rsidRPr="00677940">
          <w:rPr>
            <w:rStyle w:val="afffff2"/>
            <w:rFonts w:ascii="Calibri" w:hAnsi="Calibri"/>
            <w:noProof/>
          </w:rPr>
          <w:t>OSPF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_Toc445130872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140</w:t>
        </w:r>
        <w:r w:rsidR="002B424F" w:rsidRPr="00677940">
          <w:rPr>
            <w:rFonts w:ascii="Calibri" w:hAnsi="Calibri"/>
            <w:noProof/>
            <w:webHidden/>
          </w:rPr>
          <w:fldChar w:fldCharType="end"/>
        </w:r>
      </w:hyperlink>
    </w:p>
    <w:p w14:paraId="3C75F273" w14:textId="77777777" w:rsidR="002B424F" w:rsidRPr="00677940" w:rsidRDefault="002D70ED" w:rsidP="00FF5482">
      <w:pPr>
        <w:pStyle w:val="30"/>
        <w:rPr>
          <w:rFonts w:eastAsiaTheme="minorEastAsia" w:cstheme="minorBidi"/>
          <w:snapToGrid/>
          <w:kern w:val="0"/>
          <w:sz w:val="22"/>
          <w:szCs w:val="22"/>
        </w:rPr>
      </w:pPr>
      <w:hyperlink w:anchor="_Toc445130873" w:history="1">
        <w:r w:rsidR="002B424F" w:rsidRPr="00677940">
          <w:rPr>
            <w:rStyle w:val="afffff2"/>
            <w:rFonts w:ascii="Calibri" w:hAnsi="Calibri"/>
          </w:rPr>
          <w:t>Link-state Database</w:t>
        </w:r>
        <w:r w:rsidR="002B424F" w:rsidRPr="00677940">
          <w:rPr>
            <w:webHidden/>
          </w:rPr>
          <w:tab/>
        </w:r>
        <w:r w:rsidR="002B424F" w:rsidRPr="00677940">
          <w:rPr>
            <w:webHidden/>
          </w:rPr>
          <w:fldChar w:fldCharType="begin"/>
        </w:r>
        <w:r w:rsidR="002B424F" w:rsidRPr="00677940">
          <w:rPr>
            <w:webHidden/>
          </w:rPr>
          <w:instrText xml:space="preserve"> PAGEREF _Toc445130873 \h </w:instrText>
        </w:r>
        <w:r w:rsidR="002B424F" w:rsidRPr="00677940">
          <w:rPr>
            <w:webHidden/>
          </w:rPr>
        </w:r>
        <w:r w:rsidR="002B424F" w:rsidRPr="00677940">
          <w:rPr>
            <w:webHidden/>
          </w:rPr>
          <w:fldChar w:fldCharType="separate"/>
        </w:r>
        <w:r w:rsidR="002B424F" w:rsidRPr="00677940">
          <w:rPr>
            <w:webHidden/>
          </w:rPr>
          <w:t>140</w:t>
        </w:r>
        <w:r w:rsidR="002B424F" w:rsidRPr="00677940">
          <w:rPr>
            <w:webHidden/>
          </w:rPr>
          <w:fldChar w:fldCharType="end"/>
        </w:r>
      </w:hyperlink>
    </w:p>
    <w:p w14:paraId="13E3022B" w14:textId="77777777" w:rsidR="002B424F" w:rsidRPr="00677940" w:rsidRDefault="002D70ED" w:rsidP="00FF5482">
      <w:pPr>
        <w:pStyle w:val="30"/>
        <w:rPr>
          <w:rFonts w:eastAsiaTheme="minorEastAsia" w:cstheme="minorBidi"/>
          <w:snapToGrid/>
          <w:kern w:val="0"/>
          <w:sz w:val="22"/>
          <w:szCs w:val="22"/>
        </w:rPr>
      </w:pPr>
      <w:hyperlink w:anchor="_Toc445130874" w:history="1">
        <w:r w:rsidR="002B424F" w:rsidRPr="00677940">
          <w:rPr>
            <w:rStyle w:val="afffff2"/>
            <w:rFonts w:ascii="Calibri" w:hAnsi="Calibri"/>
          </w:rPr>
          <w:t>Areas</w:t>
        </w:r>
        <w:r w:rsidR="002B424F" w:rsidRPr="00677940">
          <w:rPr>
            <w:webHidden/>
          </w:rPr>
          <w:tab/>
        </w:r>
        <w:r w:rsidR="002B424F" w:rsidRPr="00677940">
          <w:rPr>
            <w:webHidden/>
          </w:rPr>
          <w:fldChar w:fldCharType="begin"/>
        </w:r>
        <w:r w:rsidR="002B424F" w:rsidRPr="00677940">
          <w:rPr>
            <w:webHidden/>
          </w:rPr>
          <w:instrText xml:space="preserve"> PAGEREF _Toc445130874 \h </w:instrText>
        </w:r>
        <w:r w:rsidR="002B424F" w:rsidRPr="00677940">
          <w:rPr>
            <w:webHidden/>
          </w:rPr>
        </w:r>
        <w:r w:rsidR="002B424F" w:rsidRPr="00677940">
          <w:rPr>
            <w:webHidden/>
          </w:rPr>
          <w:fldChar w:fldCharType="separate"/>
        </w:r>
        <w:r w:rsidR="002B424F" w:rsidRPr="00677940">
          <w:rPr>
            <w:webHidden/>
          </w:rPr>
          <w:t>140</w:t>
        </w:r>
        <w:r w:rsidR="002B424F" w:rsidRPr="00677940">
          <w:rPr>
            <w:webHidden/>
          </w:rPr>
          <w:fldChar w:fldCharType="end"/>
        </w:r>
      </w:hyperlink>
    </w:p>
    <w:p w14:paraId="06D6DDAD" w14:textId="77777777" w:rsidR="002B424F" w:rsidRPr="00677940" w:rsidRDefault="002D70ED" w:rsidP="00FF5482">
      <w:pPr>
        <w:pStyle w:val="30"/>
        <w:rPr>
          <w:rFonts w:eastAsiaTheme="minorEastAsia" w:cstheme="minorBidi"/>
          <w:snapToGrid/>
          <w:kern w:val="0"/>
          <w:sz w:val="22"/>
          <w:szCs w:val="22"/>
        </w:rPr>
      </w:pPr>
      <w:hyperlink w:anchor="_Toc445130875" w:history="1">
        <w:r w:rsidR="002B424F" w:rsidRPr="00677940">
          <w:rPr>
            <w:rStyle w:val="afffff2"/>
            <w:rFonts w:ascii="Calibri" w:hAnsi="Calibri"/>
          </w:rPr>
          <w:t>AREA 0</w:t>
        </w:r>
        <w:r w:rsidR="002B424F" w:rsidRPr="00677940">
          <w:rPr>
            <w:webHidden/>
          </w:rPr>
          <w:tab/>
        </w:r>
        <w:r w:rsidR="002B424F" w:rsidRPr="00677940">
          <w:rPr>
            <w:webHidden/>
          </w:rPr>
          <w:fldChar w:fldCharType="begin"/>
        </w:r>
        <w:r w:rsidR="002B424F" w:rsidRPr="00677940">
          <w:rPr>
            <w:webHidden/>
          </w:rPr>
          <w:instrText xml:space="preserve"> PAGEREF _Toc445130875 \h </w:instrText>
        </w:r>
        <w:r w:rsidR="002B424F" w:rsidRPr="00677940">
          <w:rPr>
            <w:webHidden/>
          </w:rPr>
        </w:r>
        <w:r w:rsidR="002B424F" w:rsidRPr="00677940">
          <w:rPr>
            <w:webHidden/>
          </w:rPr>
          <w:fldChar w:fldCharType="separate"/>
        </w:r>
        <w:r w:rsidR="002B424F" w:rsidRPr="00677940">
          <w:rPr>
            <w:webHidden/>
          </w:rPr>
          <w:t>140</w:t>
        </w:r>
        <w:r w:rsidR="002B424F" w:rsidRPr="00677940">
          <w:rPr>
            <w:webHidden/>
          </w:rPr>
          <w:fldChar w:fldCharType="end"/>
        </w:r>
      </w:hyperlink>
    </w:p>
    <w:p w14:paraId="7C02F635" w14:textId="77777777" w:rsidR="002B424F" w:rsidRPr="00677940" w:rsidRDefault="002D70ED" w:rsidP="00FF5482">
      <w:pPr>
        <w:pStyle w:val="30"/>
        <w:rPr>
          <w:rFonts w:eastAsiaTheme="minorEastAsia" w:cstheme="minorBidi"/>
          <w:snapToGrid/>
          <w:kern w:val="0"/>
          <w:sz w:val="22"/>
          <w:szCs w:val="22"/>
        </w:rPr>
      </w:pPr>
      <w:hyperlink w:anchor="_Toc445130876" w:history="1">
        <w:r w:rsidR="002B424F" w:rsidRPr="00677940">
          <w:rPr>
            <w:rStyle w:val="afffff2"/>
            <w:rFonts w:ascii="Calibri" w:hAnsi="Calibri"/>
          </w:rPr>
          <w:t>Stub areas</w:t>
        </w:r>
        <w:r w:rsidR="002B424F" w:rsidRPr="00677940">
          <w:rPr>
            <w:webHidden/>
          </w:rPr>
          <w:tab/>
        </w:r>
        <w:r w:rsidR="002B424F" w:rsidRPr="00677940">
          <w:rPr>
            <w:webHidden/>
          </w:rPr>
          <w:fldChar w:fldCharType="begin"/>
        </w:r>
        <w:r w:rsidR="002B424F" w:rsidRPr="00677940">
          <w:rPr>
            <w:webHidden/>
          </w:rPr>
          <w:instrText xml:space="preserve"> PAGEREF _Toc445130876 \h </w:instrText>
        </w:r>
        <w:r w:rsidR="002B424F" w:rsidRPr="00677940">
          <w:rPr>
            <w:webHidden/>
          </w:rPr>
        </w:r>
        <w:r w:rsidR="002B424F" w:rsidRPr="00677940">
          <w:rPr>
            <w:webHidden/>
          </w:rPr>
          <w:fldChar w:fldCharType="separate"/>
        </w:r>
        <w:r w:rsidR="002B424F" w:rsidRPr="00677940">
          <w:rPr>
            <w:webHidden/>
          </w:rPr>
          <w:t>141</w:t>
        </w:r>
        <w:r w:rsidR="002B424F" w:rsidRPr="00677940">
          <w:rPr>
            <w:webHidden/>
          </w:rPr>
          <w:fldChar w:fldCharType="end"/>
        </w:r>
      </w:hyperlink>
    </w:p>
    <w:p w14:paraId="18AC5095" w14:textId="77777777" w:rsidR="002B424F" w:rsidRPr="00677940" w:rsidRDefault="002D70ED" w:rsidP="00FF5482">
      <w:pPr>
        <w:pStyle w:val="30"/>
        <w:rPr>
          <w:rFonts w:eastAsiaTheme="minorEastAsia" w:cstheme="minorBidi"/>
          <w:snapToGrid/>
          <w:kern w:val="0"/>
          <w:sz w:val="22"/>
          <w:szCs w:val="22"/>
        </w:rPr>
      </w:pPr>
      <w:hyperlink w:anchor="_Toc445130877" w:history="1">
        <w:r w:rsidR="002B424F" w:rsidRPr="00677940">
          <w:rPr>
            <w:rStyle w:val="afffff2"/>
            <w:rFonts w:ascii="Calibri" w:hAnsi="Calibri"/>
          </w:rPr>
          <w:t>Virtual links</w:t>
        </w:r>
        <w:r w:rsidR="002B424F" w:rsidRPr="00677940">
          <w:rPr>
            <w:webHidden/>
          </w:rPr>
          <w:tab/>
        </w:r>
        <w:r w:rsidR="002B424F" w:rsidRPr="00677940">
          <w:rPr>
            <w:webHidden/>
          </w:rPr>
          <w:fldChar w:fldCharType="begin"/>
        </w:r>
        <w:r w:rsidR="002B424F" w:rsidRPr="00677940">
          <w:rPr>
            <w:webHidden/>
          </w:rPr>
          <w:instrText xml:space="preserve"> PAGEREF _Toc445130877 \h </w:instrText>
        </w:r>
        <w:r w:rsidR="002B424F" w:rsidRPr="00677940">
          <w:rPr>
            <w:webHidden/>
          </w:rPr>
        </w:r>
        <w:r w:rsidR="002B424F" w:rsidRPr="00677940">
          <w:rPr>
            <w:webHidden/>
          </w:rPr>
          <w:fldChar w:fldCharType="separate"/>
        </w:r>
        <w:r w:rsidR="002B424F" w:rsidRPr="00677940">
          <w:rPr>
            <w:webHidden/>
          </w:rPr>
          <w:t>141</w:t>
        </w:r>
        <w:r w:rsidR="002B424F" w:rsidRPr="00677940">
          <w:rPr>
            <w:webHidden/>
          </w:rPr>
          <w:fldChar w:fldCharType="end"/>
        </w:r>
      </w:hyperlink>
    </w:p>
    <w:p w14:paraId="259C2B63" w14:textId="77777777" w:rsidR="002B424F" w:rsidRPr="00677940" w:rsidRDefault="002D70ED" w:rsidP="00FF5482">
      <w:pPr>
        <w:pStyle w:val="30"/>
        <w:rPr>
          <w:rFonts w:eastAsiaTheme="minorEastAsia" w:cstheme="minorBidi"/>
          <w:snapToGrid/>
          <w:kern w:val="0"/>
          <w:sz w:val="22"/>
          <w:szCs w:val="22"/>
        </w:rPr>
      </w:pPr>
      <w:hyperlink w:anchor="_Toc445130878" w:history="1">
        <w:r w:rsidR="002B424F" w:rsidRPr="00677940">
          <w:rPr>
            <w:rStyle w:val="afffff2"/>
            <w:rFonts w:ascii="Calibri" w:hAnsi="Calibri"/>
          </w:rPr>
          <w:t>Route Redistribution</w:t>
        </w:r>
        <w:r w:rsidR="002B424F" w:rsidRPr="00677940">
          <w:rPr>
            <w:webHidden/>
          </w:rPr>
          <w:tab/>
        </w:r>
        <w:r w:rsidR="002B424F" w:rsidRPr="00677940">
          <w:rPr>
            <w:webHidden/>
          </w:rPr>
          <w:fldChar w:fldCharType="begin"/>
        </w:r>
        <w:r w:rsidR="002B424F" w:rsidRPr="00677940">
          <w:rPr>
            <w:webHidden/>
          </w:rPr>
          <w:instrText xml:space="preserve"> PAGEREF _Toc445130878 \h </w:instrText>
        </w:r>
        <w:r w:rsidR="002B424F" w:rsidRPr="00677940">
          <w:rPr>
            <w:webHidden/>
          </w:rPr>
        </w:r>
        <w:r w:rsidR="002B424F" w:rsidRPr="00677940">
          <w:rPr>
            <w:webHidden/>
          </w:rPr>
          <w:fldChar w:fldCharType="separate"/>
        </w:r>
        <w:r w:rsidR="002B424F" w:rsidRPr="00677940">
          <w:rPr>
            <w:webHidden/>
          </w:rPr>
          <w:t>141</w:t>
        </w:r>
        <w:r w:rsidR="002B424F" w:rsidRPr="00677940">
          <w:rPr>
            <w:webHidden/>
          </w:rPr>
          <w:fldChar w:fldCharType="end"/>
        </w:r>
      </w:hyperlink>
    </w:p>
    <w:p w14:paraId="733944D6" w14:textId="77777777" w:rsidR="002B424F" w:rsidRPr="00677940" w:rsidRDefault="002D70ED">
      <w:pPr>
        <w:pStyle w:val="20"/>
        <w:rPr>
          <w:rFonts w:ascii="Calibri" w:eastAsiaTheme="minorEastAsia" w:hAnsi="Calibri" w:cstheme="minorBidi"/>
          <w:noProof/>
          <w:snapToGrid/>
          <w:kern w:val="0"/>
          <w:sz w:val="22"/>
          <w:szCs w:val="22"/>
        </w:rPr>
      </w:pPr>
      <w:hyperlink w:anchor="_Toc445130879" w:history="1">
        <w:r w:rsidR="002B424F" w:rsidRPr="00677940">
          <w:rPr>
            <w:rStyle w:val="afffff2"/>
            <w:rFonts w:ascii="Calibri" w:hAnsi="Calibri"/>
            <w:noProof/>
          </w:rPr>
          <w:t>OSPF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_Toc445130879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142</w:t>
        </w:r>
        <w:r w:rsidR="002B424F" w:rsidRPr="00677940">
          <w:rPr>
            <w:rFonts w:ascii="Calibri" w:hAnsi="Calibri"/>
            <w:noProof/>
            <w:webHidden/>
          </w:rPr>
          <w:fldChar w:fldCharType="end"/>
        </w:r>
      </w:hyperlink>
    </w:p>
    <w:p w14:paraId="7712B7B5" w14:textId="77777777" w:rsidR="002B424F" w:rsidRPr="00677940" w:rsidRDefault="002D70ED" w:rsidP="00FF5482">
      <w:pPr>
        <w:pStyle w:val="30"/>
        <w:rPr>
          <w:rFonts w:eastAsiaTheme="minorEastAsia" w:cstheme="minorBidi"/>
          <w:snapToGrid/>
          <w:kern w:val="0"/>
          <w:sz w:val="22"/>
          <w:szCs w:val="22"/>
        </w:rPr>
      </w:pPr>
      <w:hyperlink w:anchor="_Toc445130880" w:history="1">
        <w:r w:rsidR="002B424F" w:rsidRPr="00677940">
          <w:rPr>
            <w:rStyle w:val="afffff2"/>
            <w:rFonts w:ascii="Calibri" w:hAnsi="Calibri"/>
          </w:rPr>
          <w:t>OSPF interface parameters</w:t>
        </w:r>
        <w:r w:rsidR="002B424F" w:rsidRPr="00677940">
          <w:rPr>
            <w:webHidden/>
          </w:rPr>
          <w:tab/>
        </w:r>
        <w:r w:rsidR="002B424F" w:rsidRPr="00677940">
          <w:rPr>
            <w:webHidden/>
          </w:rPr>
          <w:fldChar w:fldCharType="begin"/>
        </w:r>
        <w:r w:rsidR="002B424F" w:rsidRPr="00677940">
          <w:rPr>
            <w:webHidden/>
          </w:rPr>
          <w:instrText xml:space="preserve"> PAGEREF _Toc445130880 \h </w:instrText>
        </w:r>
        <w:r w:rsidR="002B424F" w:rsidRPr="00677940">
          <w:rPr>
            <w:webHidden/>
          </w:rPr>
        </w:r>
        <w:r w:rsidR="002B424F" w:rsidRPr="00677940">
          <w:rPr>
            <w:webHidden/>
          </w:rPr>
          <w:fldChar w:fldCharType="separate"/>
        </w:r>
        <w:r w:rsidR="002B424F" w:rsidRPr="00677940">
          <w:rPr>
            <w:webHidden/>
          </w:rPr>
          <w:t>142</w:t>
        </w:r>
        <w:r w:rsidR="002B424F" w:rsidRPr="00677940">
          <w:rPr>
            <w:webHidden/>
          </w:rPr>
          <w:fldChar w:fldCharType="end"/>
        </w:r>
      </w:hyperlink>
    </w:p>
    <w:p w14:paraId="241E7F3C" w14:textId="77777777" w:rsidR="002B424F" w:rsidRPr="00677940" w:rsidRDefault="002D70ED" w:rsidP="00FF5482">
      <w:pPr>
        <w:pStyle w:val="30"/>
        <w:rPr>
          <w:rFonts w:eastAsiaTheme="minorEastAsia" w:cstheme="minorBidi"/>
          <w:snapToGrid/>
          <w:kern w:val="0"/>
          <w:sz w:val="22"/>
          <w:szCs w:val="22"/>
        </w:rPr>
      </w:pPr>
      <w:hyperlink w:anchor="_Toc445130881" w:history="1">
        <w:r w:rsidR="002B424F" w:rsidRPr="00677940">
          <w:rPr>
            <w:rStyle w:val="afffff2"/>
            <w:rFonts w:ascii="Calibri" w:hAnsi="Calibri"/>
          </w:rPr>
          <w:t>Different Physical Networks</w:t>
        </w:r>
        <w:r w:rsidR="002B424F" w:rsidRPr="00677940">
          <w:rPr>
            <w:webHidden/>
          </w:rPr>
          <w:tab/>
        </w:r>
        <w:r w:rsidR="002B424F" w:rsidRPr="00677940">
          <w:rPr>
            <w:webHidden/>
          </w:rPr>
          <w:fldChar w:fldCharType="begin"/>
        </w:r>
        <w:r w:rsidR="002B424F" w:rsidRPr="00677940">
          <w:rPr>
            <w:webHidden/>
          </w:rPr>
          <w:instrText xml:space="preserve"> PAGEREF _Toc445130881 \h </w:instrText>
        </w:r>
        <w:r w:rsidR="002B424F" w:rsidRPr="00677940">
          <w:rPr>
            <w:webHidden/>
          </w:rPr>
        </w:r>
        <w:r w:rsidR="002B424F" w:rsidRPr="00677940">
          <w:rPr>
            <w:webHidden/>
          </w:rPr>
          <w:fldChar w:fldCharType="separate"/>
        </w:r>
        <w:r w:rsidR="002B424F" w:rsidRPr="00677940">
          <w:rPr>
            <w:webHidden/>
          </w:rPr>
          <w:t>142</w:t>
        </w:r>
        <w:r w:rsidR="002B424F" w:rsidRPr="00677940">
          <w:rPr>
            <w:webHidden/>
          </w:rPr>
          <w:fldChar w:fldCharType="end"/>
        </w:r>
      </w:hyperlink>
    </w:p>
    <w:p w14:paraId="4103EA9A" w14:textId="77777777" w:rsidR="002B424F" w:rsidRPr="00677940" w:rsidRDefault="002D70ED" w:rsidP="00FF5482">
      <w:pPr>
        <w:pStyle w:val="30"/>
        <w:rPr>
          <w:rFonts w:eastAsiaTheme="minorEastAsia" w:cstheme="minorBidi"/>
          <w:snapToGrid/>
          <w:kern w:val="0"/>
          <w:sz w:val="22"/>
          <w:szCs w:val="22"/>
        </w:rPr>
      </w:pPr>
      <w:hyperlink w:anchor="_Toc445130882" w:history="1">
        <w:r w:rsidR="002B424F" w:rsidRPr="00677940">
          <w:rPr>
            <w:rStyle w:val="afffff2"/>
            <w:rFonts w:ascii="Calibri" w:hAnsi="Calibri"/>
          </w:rPr>
          <w:t>OSPF Network type</w:t>
        </w:r>
        <w:r w:rsidR="002B424F" w:rsidRPr="00677940">
          <w:rPr>
            <w:webHidden/>
          </w:rPr>
          <w:tab/>
        </w:r>
        <w:r w:rsidR="002B424F" w:rsidRPr="00677940">
          <w:rPr>
            <w:webHidden/>
          </w:rPr>
          <w:fldChar w:fldCharType="begin"/>
        </w:r>
        <w:r w:rsidR="002B424F" w:rsidRPr="00677940">
          <w:rPr>
            <w:webHidden/>
          </w:rPr>
          <w:instrText xml:space="preserve"> PAGEREF _Toc445130882 \h </w:instrText>
        </w:r>
        <w:r w:rsidR="002B424F" w:rsidRPr="00677940">
          <w:rPr>
            <w:webHidden/>
          </w:rPr>
        </w:r>
        <w:r w:rsidR="002B424F" w:rsidRPr="00677940">
          <w:rPr>
            <w:webHidden/>
          </w:rPr>
          <w:fldChar w:fldCharType="separate"/>
        </w:r>
        <w:r w:rsidR="002B424F" w:rsidRPr="00677940">
          <w:rPr>
            <w:webHidden/>
          </w:rPr>
          <w:t>142</w:t>
        </w:r>
        <w:r w:rsidR="002B424F" w:rsidRPr="00677940">
          <w:rPr>
            <w:webHidden/>
          </w:rPr>
          <w:fldChar w:fldCharType="end"/>
        </w:r>
      </w:hyperlink>
    </w:p>
    <w:p w14:paraId="4E4BEC90" w14:textId="77777777" w:rsidR="002B424F" w:rsidRPr="00677940" w:rsidRDefault="002D70ED" w:rsidP="00FF5482">
      <w:pPr>
        <w:pStyle w:val="30"/>
        <w:rPr>
          <w:rFonts w:eastAsiaTheme="minorEastAsia" w:cstheme="minorBidi"/>
          <w:snapToGrid/>
          <w:kern w:val="0"/>
          <w:sz w:val="22"/>
          <w:szCs w:val="22"/>
        </w:rPr>
      </w:pPr>
      <w:hyperlink w:anchor="_Toc445130883" w:history="1">
        <w:r w:rsidR="002B424F" w:rsidRPr="00677940">
          <w:rPr>
            <w:rStyle w:val="afffff2"/>
            <w:rFonts w:ascii="Calibri" w:hAnsi="Calibri"/>
          </w:rPr>
          <w:t>Point-to-Multipoint, Broadcast Networks</w:t>
        </w:r>
        <w:r w:rsidR="002B424F" w:rsidRPr="00677940">
          <w:rPr>
            <w:webHidden/>
          </w:rPr>
          <w:tab/>
        </w:r>
        <w:r w:rsidR="002B424F" w:rsidRPr="00677940">
          <w:rPr>
            <w:webHidden/>
          </w:rPr>
          <w:fldChar w:fldCharType="begin"/>
        </w:r>
        <w:r w:rsidR="002B424F" w:rsidRPr="00677940">
          <w:rPr>
            <w:webHidden/>
          </w:rPr>
          <w:instrText xml:space="preserve"> PAGEREF _Toc445130883 \h </w:instrText>
        </w:r>
        <w:r w:rsidR="002B424F" w:rsidRPr="00677940">
          <w:rPr>
            <w:webHidden/>
          </w:rPr>
        </w:r>
        <w:r w:rsidR="002B424F" w:rsidRPr="00677940">
          <w:rPr>
            <w:webHidden/>
          </w:rPr>
          <w:fldChar w:fldCharType="separate"/>
        </w:r>
        <w:r w:rsidR="002B424F" w:rsidRPr="00677940">
          <w:rPr>
            <w:webHidden/>
          </w:rPr>
          <w:t>143</w:t>
        </w:r>
        <w:r w:rsidR="002B424F" w:rsidRPr="00677940">
          <w:rPr>
            <w:webHidden/>
          </w:rPr>
          <w:fldChar w:fldCharType="end"/>
        </w:r>
      </w:hyperlink>
    </w:p>
    <w:p w14:paraId="51BF2940" w14:textId="77777777" w:rsidR="002B424F" w:rsidRPr="00677940" w:rsidRDefault="002D70ED" w:rsidP="00FF5482">
      <w:pPr>
        <w:pStyle w:val="30"/>
        <w:rPr>
          <w:rFonts w:eastAsiaTheme="minorEastAsia" w:cstheme="minorBidi"/>
          <w:snapToGrid/>
          <w:kern w:val="0"/>
          <w:sz w:val="22"/>
          <w:szCs w:val="22"/>
        </w:rPr>
      </w:pPr>
      <w:hyperlink w:anchor="_Toc445130884" w:history="1">
        <w:r w:rsidR="002B424F" w:rsidRPr="00677940">
          <w:rPr>
            <w:rStyle w:val="afffff2"/>
            <w:rFonts w:ascii="Calibri" w:hAnsi="Calibri"/>
          </w:rPr>
          <w:t>Nonbroadcast Networks</w:t>
        </w:r>
        <w:r w:rsidR="002B424F" w:rsidRPr="00677940">
          <w:rPr>
            <w:webHidden/>
          </w:rPr>
          <w:tab/>
        </w:r>
        <w:r w:rsidR="002B424F" w:rsidRPr="00677940">
          <w:rPr>
            <w:webHidden/>
          </w:rPr>
          <w:fldChar w:fldCharType="begin"/>
        </w:r>
        <w:r w:rsidR="002B424F" w:rsidRPr="00677940">
          <w:rPr>
            <w:webHidden/>
          </w:rPr>
          <w:instrText xml:space="preserve"> PAGEREF _Toc445130884 \h </w:instrText>
        </w:r>
        <w:r w:rsidR="002B424F" w:rsidRPr="00677940">
          <w:rPr>
            <w:webHidden/>
          </w:rPr>
        </w:r>
        <w:r w:rsidR="002B424F" w:rsidRPr="00677940">
          <w:rPr>
            <w:webHidden/>
          </w:rPr>
          <w:fldChar w:fldCharType="separate"/>
        </w:r>
        <w:r w:rsidR="002B424F" w:rsidRPr="00677940">
          <w:rPr>
            <w:webHidden/>
          </w:rPr>
          <w:t>143</w:t>
        </w:r>
        <w:r w:rsidR="002B424F" w:rsidRPr="00677940">
          <w:rPr>
            <w:webHidden/>
          </w:rPr>
          <w:fldChar w:fldCharType="end"/>
        </w:r>
      </w:hyperlink>
    </w:p>
    <w:p w14:paraId="2D9E6D65" w14:textId="77777777" w:rsidR="002B424F" w:rsidRPr="00677940" w:rsidRDefault="002D70ED" w:rsidP="00FF5482">
      <w:pPr>
        <w:pStyle w:val="30"/>
        <w:rPr>
          <w:rFonts w:eastAsiaTheme="minorEastAsia" w:cstheme="minorBidi"/>
          <w:snapToGrid/>
          <w:kern w:val="0"/>
          <w:sz w:val="22"/>
          <w:szCs w:val="22"/>
        </w:rPr>
      </w:pPr>
      <w:hyperlink w:anchor="_Toc445130885" w:history="1">
        <w:r w:rsidR="002B424F" w:rsidRPr="00677940">
          <w:rPr>
            <w:rStyle w:val="afffff2"/>
            <w:rFonts w:ascii="Calibri" w:hAnsi="Calibri"/>
          </w:rPr>
          <w:t>OSPF Area parameters</w:t>
        </w:r>
        <w:r w:rsidR="002B424F" w:rsidRPr="00677940">
          <w:rPr>
            <w:webHidden/>
          </w:rPr>
          <w:tab/>
        </w:r>
        <w:r w:rsidR="002B424F" w:rsidRPr="00677940">
          <w:rPr>
            <w:webHidden/>
          </w:rPr>
          <w:fldChar w:fldCharType="begin"/>
        </w:r>
        <w:r w:rsidR="002B424F" w:rsidRPr="00677940">
          <w:rPr>
            <w:webHidden/>
          </w:rPr>
          <w:instrText xml:space="preserve"> PAGEREF _Toc445130885 \h </w:instrText>
        </w:r>
        <w:r w:rsidR="002B424F" w:rsidRPr="00677940">
          <w:rPr>
            <w:webHidden/>
          </w:rPr>
        </w:r>
        <w:r w:rsidR="002B424F" w:rsidRPr="00677940">
          <w:rPr>
            <w:webHidden/>
          </w:rPr>
          <w:fldChar w:fldCharType="separate"/>
        </w:r>
        <w:r w:rsidR="002B424F" w:rsidRPr="00677940">
          <w:rPr>
            <w:webHidden/>
          </w:rPr>
          <w:t>144</w:t>
        </w:r>
        <w:r w:rsidR="002B424F" w:rsidRPr="00677940">
          <w:rPr>
            <w:webHidden/>
          </w:rPr>
          <w:fldChar w:fldCharType="end"/>
        </w:r>
      </w:hyperlink>
    </w:p>
    <w:p w14:paraId="31D779CF" w14:textId="77777777" w:rsidR="002B424F" w:rsidRPr="00677940" w:rsidRDefault="002D70ED" w:rsidP="00FF5482">
      <w:pPr>
        <w:pStyle w:val="30"/>
        <w:rPr>
          <w:rFonts w:eastAsiaTheme="minorEastAsia" w:cstheme="minorBidi"/>
          <w:snapToGrid/>
          <w:kern w:val="0"/>
          <w:sz w:val="22"/>
          <w:szCs w:val="22"/>
        </w:rPr>
      </w:pPr>
      <w:hyperlink w:anchor="_Toc445130886" w:history="1">
        <w:r w:rsidR="002B424F" w:rsidRPr="00677940">
          <w:rPr>
            <w:rStyle w:val="afffff2"/>
            <w:rFonts w:ascii="Calibri" w:hAnsi="Calibri"/>
          </w:rPr>
          <w:t>OSPF NSSA</w:t>
        </w:r>
        <w:r w:rsidR="002B424F" w:rsidRPr="00677940">
          <w:rPr>
            <w:webHidden/>
          </w:rPr>
          <w:tab/>
        </w:r>
        <w:r w:rsidR="002B424F" w:rsidRPr="00677940">
          <w:rPr>
            <w:webHidden/>
          </w:rPr>
          <w:fldChar w:fldCharType="begin"/>
        </w:r>
        <w:r w:rsidR="002B424F" w:rsidRPr="00677940">
          <w:rPr>
            <w:webHidden/>
          </w:rPr>
          <w:instrText xml:space="preserve"> PAGEREF _Toc445130886 \h </w:instrText>
        </w:r>
        <w:r w:rsidR="002B424F" w:rsidRPr="00677940">
          <w:rPr>
            <w:webHidden/>
          </w:rPr>
        </w:r>
        <w:r w:rsidR="002B424F" w:rsidRPr="00677940">
          <w:rPr>
            <w:webHidden/>
          </w:rPr>
          <w:fldChar w:fldCharType="separate"/>
        </w:r>
        <w:r w:rsidR="002B424F" w:rsidRPr="00677940">
          <w:rPr>
            <w:webHidden/>
          </w:rPr>
          <w:t>144</w:t>
        </w:r>
        <w:r w:rsidR="002B424F" w:rsidRPr="00677940">
          <w:rPr>
            <w:webHidden/>
          </w:rPr>
          <w:fldChar w:fldCharType="end"/>
        </w:r>
      </w:hyperlink>
    </w:p>
    <w:p w14:paraId="3268C3EE" w14:textId="77777777" w:rsidR="002B424F" w:rsidRPr="00677940" w:rsidRDefault="002D70ED" w:rsidP="00FF5482">
      <w:pPr>
        <w:pStyle w:val="30"/>
        <w:rPr>
          <w:rFonts w:eastAsiaTheme="minorEastAsia" w:cstheme="minorBidi"/>
          <w:snapToGrid/>
          <w:kern w:val="0"/>
          <w:sz w:val="22"/>
          <w:szCs w:val="22"/>
        </w:rPr>
      </w:pPr>
      <w:hyperlink w:anchor="_Toc445130887" w:history="1">
        <w:r w:rsidR="002B424F" w:rsidRPr="00677940">
          <w:rPr>
            <w:rStyle w:val="afffff2"/>
            <w:rFonts w:ascii="Calibri" w:hAnsi="Calibri"/>
          </w:rPr>
          <w:t>OSPF Area Route summarization</w:t>
        </w:r>
        <w:r w:rsidR="002B424F" w:rsidRPr="00677940">
          <w:rPr>
            <w:webHidden/>
          </w:rPr>
          <w:tab/>
        </w:r>
        <w:r w:rsidR="002B424F" w:rsidRPr="00677940">
          <w:rPr>
            <w:webHidden/>
          </w:rPr>
          <w:fldChar w:fldCharType="begin"/>
        </w:r>
        <w:r w:rsidR="002B424F" w:rsidRPr="00677940">
          <w:rPr>
            <w:webHidden/>
          </w:rPr>
          <w:instrText xml:space="preserve"> PAGEREF _Toc445130887 \h </w:instrText>
        </w:r>
        <w:r w:rsidR="002B424F" w:rsidRPr="00677940">
          <w:rPr>
            <w:webHidden/>
          </w:rPr>
        </w:r>
        <w:r w:rsidR="002B424F" w:rsidRPr="00677940">
          <w:rPr>
            <w:webHidden/>
          </w:rPr>
          <w:fldChar w:fldCharType="separate"/>
        </w:r>
        <w:r w:rsidR="002B424F" w:rsidRPr="00677940">
          <w:rPr>
            <w:webHidden/>
          </w:rPr>
          <w:t>145</w:t>
        </w:r>
        <w:r w:rsidR="002B424F" w:rsidRPr="00677940">
          <w:rPr>
            <w:webHidden/>
          </w:rPr>
          <w:fldChar w:fldCharType="end"/>
        </w:r>
      </w:hyperlink>
    </w:p>
    <w:p w14:paraId="7831511B" w14:textId="77777777" w:rsidR="002B424F" w:rsidRPr="00677940" w:rsidRDefault="002D70ED" w:rsidP="00FF5482">
      <w:pPr>
        <w:pStyle w:val="30"/>
        <w:rPr>
          <w:rFonts w:eastAsiaTheme="minorEastAsia" w:cstheme="minorBidi"/>
          <w:snapToGrid/>
          <w:kern w:val="0"/>
          <w:sz w:val="22"/>
          <w:szCs w:val="22"/>
        </w:rPr>
      </w:pPr>
      <w:hyperlink w:anchor="_Toc445130888" w:history="1">
        <w:r w:rsidR="002B424F" w:rsidRPr="00677940">
          <w:rPr>
            <w:rStyle w:val="afffff2"/>
            <w:rFonts w:ascii="Calibri" w:hAnsi="Calibri"/>
          </w:rPr>
          <w:t>Route Summarization of Redistributed Routes</w:t>
        </w:r>
        <w:r w:rsidR="002B424F" w:rsidRPr="00677940">
          <w:rPr>
            <w:webHidden/>
          </w:rPr>
          <w:tab/>
        </w:r>
        <w:r w:rsidR="002B424F" w:rsidRPr="00677940">
          <w:rPr>
            <w:webHidden/>
          </w:rPr>
          <w:fldChar w:fldCharType="begin"/>
        </w:r>
        <w:r w:rsidR="002B424F" w:rsidRPr="00677940">
          <w:rPr>
            <w:webHidden/>
          </w:rPr>
          <w:instrText xml:space="preserve"> PAGEREF _Toc445130888 \h </w:instrText>
        </w:r>
        <w:r w:rsidR="002B424F" w:rsidRPr="00677940">
          <w:rPr>
            <w:webHidden/>
          </w:rPr>
        </w:r>
        <w:r w:rsidR="002B424F" w:rsidRPr="00677940">
          <w:rPr>
            <w:webHidden/>
          </w:rPr>
          <w:fldChar w:fldCharType="separate"/>
        </w:r>
        <w:r w:rsidR="002B424F" w:rsidRPr="00677940">
          <w:rPr>
            <w:webHidden/>
          </w:rPr>
          <w:t>145</w:t>
        </w:r>
        <w:r w:rsidR="002B424F" w:rsidRPr="00677940">
          <w:rPr>
            <w:webHidden/>
          </w:rPr>
          <w:fldChar w:fldCharType="end"/>
        </w:r>
      </w:hyperlink>
    </w:p>
    <w:p w14:paraId="17017C3C" w14:textId="77777777" w:rsidR="002B424F" w:rsidRPr="00677940" w:rsidRDefault="002D70ED" w:rsidP="00FF5482">
      <w:pPr>
        <w:pStyle w:val="30"/>
        <w:rPr>
          <w:rFonts w:eastAsiaTheme="minorEastAsia" w:cstheme="minorBidi"/>
          <w:snapToGrid/>
          <w:kern w:val="0"/>
          <w:sz w:val="22"/>
          <w:szCs w:val="22"/>
        </w:rPr>
      </w:pPr>
      <w:hyperlink w:anchor="_Toc445130889" w:history="1">
        <w:r w:rsidR="002B424F" w:rsidRPr="00677940">
          <w:rPr>
            <w:rStyle w:val="afffff2"/>
            <w:rFonts w:ascii="Calibri" w:hAnsi="Calibri"/>
          </w:rPr>
          <w:t>Virtual Links</w:t>
        </w:r>
        <w:r w:rsidR="002B424F" w:rsidRPr="00677940">
          <w:rPr>
            <w:webHidden/>
          </w:rPr>
          <w:tab/>
        </w:r>
        <w:r w:rsidR="002B424F" w:rsidRPr="00677940">
          <w:rPr>
            <w:webHidden/>
          </w:rPr>
          <w:fldChar w:fldCharType="begin"/>
        </w:r>
        <w:r w:rsidR="002B424F" w:rsidRPr="00677940">
          <w:rPr>
            <w:webHidden/>
          </w:rPr>
          <w:instrText xml:space="preserve"> PAGEREF _Toc445130889 \h </w:instrText>
        </w:r>
        <w:r w:rsidR="002B424F" w:rsidRPr="00677940">
          <w:rPr>
            <w:webHidden/>
          </w:rPr>
        </w:r>
        <w:r w:rsidR="002B424F" w:rsidRPr="00677940">
          <w:rPr>
            <w:webHidden/>
          </w:rPr>
          <w:fldChar w:fldCharType="separate"/>
        </w:r>
        <w:r w:rsidR="002B424F" w:rsidRPr="00677940">
          <w:rPr>
            <w:webHidden/>
          </w:rPr>
          <w:t>146</w:t>
        </w:r>
        <w:r w:rsidR="002B424F" w:rsidRPr="00677940">
          <w:rPr>
            <w:webHidden/>
          </w:rPr>
          <w:fldChar w:fldCharType="end"/>
        </w:r>
      </w:hyperlink>
    </w:p>
    <w:p w14:paraId="2F07D45A" w14:textId="77777777" w:rsidR="002B424F" w:rsidRPr="00677940" w:rsidRDefault="002D70ED" w:rsidP="00FF5482">
      <w:pPr>
        <w:pStyle w:val="30"/>
        <w:rPr>
          <w:rFonts w:eastAsiaTheme="minorEastAsia" w:cstheme="minorBidi"/>
          <w:snapToGrid/>
          <w:kern w:val="0"/>
          <w:sz w:val="22"/>
          <w:szCs w:val="22"/>
        </w:rPr>
      </w:pPr>
      <w:hyperlink w:anchor="_Toc445130890" w:history="1">
        <w:r w:rsidR="002B424F" w:rsidRPr="00677940">
          <w:rPr>
            <w:rStyle w:val="afffff2"/>
            <w:rFonts w:ascii="Calibri" w:hAnsi="Calibri"/>
          </w:rPr>
          <w:t>Generating a Default Route</w:t>
        </w:r>
        <w:r w:rsidR="002B424F" w:rsidRPr="00677940">
          <w:rPr>
            <w:webHidden/>
          </w:rPr>
          <w:tab/>
        </w:r>
        <w:r w:rsidR="002B424F" w:rsidRPr="00677940">
          <w:rPr>
            <w:webHidden/>
          </w:rPr>
          <w:fldChar w:fldCharType="begin"/>
        </w:r>
        <w:r w:rsidR="002B424F" w:rsidRPr="00677940">
          <w:rPr>
            <w:webHidden/>
          </w:rPr>
          <w:instrText xml:space="preserve"> PAGEREF _Toc445130890 \h </w:instrText>
        </w:r>
        <w:r w:rsidR="002B424F" w:rsidRPr="00677940">
          <w:rPr>
            <w:webHidden/>
          </w:rPr>
        </w:r>
        <w:r w:rsidR="002B424F" w:rsidRPr="00677940">
          <w:rPr>
            <w:webHidden/>
          </w:rPr>
          <w:fldChar w:fldCharType="separate"/>
        </w:r>
        <w:r w:rsidR="002B424F" w:rsidRPr="00677940">
          <w:rPr>
            <w:webHidden/>
          </w:rPr>
          <w:t>146</w:t>
        </w:r>
        <w:r w:rsidR="002B424F" w:rsidRPr="00677940">
          <w:rPr>
            <w:webHidden/>
          </w:rPr>
          <w:fldChar w:fldCharType="end"/>
        </w:r>
      </w:hyperlink>
    </w:p>
    <w:p w14:paraId="5A6A5045" w14:textId="77777777" w:rsidR="002B424F" w:rsidRPr="00677940" w:rsidRDefault="002D70ED" w:rsidP="00FF5482">
      <w:pPr>
        <w:pStyle w:val="30"/>
        <w:rPr>
          <w:rFonts w:eastAsiaTheme="minorEastAsia" w:cstheme="minorBidi"/>
          <w:snapToGrid/>
          <w:kern w:val="0"/>
          <w:sz w:val="22"/>
          <w:szCs w:val="22"/>
        </w:rPr>
      </w:pPr>
      <w:hyperlink w:anchor="_Toc445130891" w:history="1">
        <w:r w:rsidR="002B424F" w:rsidRPr="00677940">
          <w:rPr>
            <w:rStyle w:val="afffff2"/>
            <w:rFonts w:ascii="Calibri" w:hAnsi="Calibri"/>
          </w:rPr>
          <w:t>Router ID Choice with a Loopback Interface</w:t>
        </w:r>
        <w:r w:rsidR="002B424F" w:rsidRPr="00677940">
          <w:rPr>
            <w:webHidden/>
          </w:rPr>
          <w:tab/>
        </w:r>
        <w:r w:rsidR="002B424F" w:rsidRPr="00677940">
          <w:rPr>
            <w:webHidden/>
          </w:rPr>
          <w:fldChar w:fldCharType="begin"/>
        </w:r>
        <w:r w:rsidR="002B424F" w:rsidRPr="00677940">
          <w:rPr>
            <w:webHidden/>
          </w:rPr>
          <w:instrText xml:space="preserve"> PAGEREF _Toc445130891 \h </w:instrText>
        </w:r>
        <w:r w:rsidR="002B424F" w:rsidRPr="00677940">
          <w:rPr>
            <w:webHidden/>
          </w:rPr>
        </w:r>
        <w:r w:rsidR="002B424F" w:rsidRPr="00677940">
          <w:rPr>
            <w:webHidden/>
          </w:rPr>
          <w:fldChar w:fldCharType="separate"/>
        </w:r>
        <w:r w:rsidR="002B424F" w:rsidRPr="00677940">
          <w:rPr>
            <w:webHidden/>
          </w:rPr>
          <w:t>146</w:t>
        </w:r>
        <w:r w:rsidR="002B424F" w:rsidRPr="00677940">
          <w:rPr>
            <w:webHidden/>
          </w:rPr>
          <w:fldChar w:fldCharType="end"/>
        </w:r>
      </w:hyperlink>
    </w:p>
    <w:p w14:paraId="3B963D29" w14:textId="77777777" w:rsidR="002B424F" w:rsidRPr="00677940" w:rsidRDefault="002D70ED" w:rsidP="00FF5482">
      <w:pPr>
        <w:pStyle w:val="30"/>
        <w:rPr>
          <w:rFonts w:eastAsiaTheme="minorEastAsia" w:cstheme="minorBidi"/>
          <w:snapToGrid/>
          <w:kern w:val="0"/>
          <w:sz w:val="22"/>
          <w:szCs w:val="22"/>
        </w:rPr>
      </w:pPr>
      <w:hyperlink w:anchor="_Toc445130892" w:history="1">
        <w:r w:rsidR="002B424F" w:rsidRPr="00677940">
          <w:rPr>
            <w:rStyle w:val="afffff2"/>
            <w:rFonts w:ascii="Calibri" w:hAnsi="Calibri"/>
          </w:rPr>
          <w:t>Default metric</w:t>
        </w:r>
        <w:r w:rsidR="002B424F" w:rsidRPr="00677940">
          <w:rPr>
            <w:webHidden/>
          </w:rPr>
          <w:tab/>
        </w:r>
        <w:r w:rsidR="002B424F" w:rsidRPr="00677940">
          <w:rPr>
            <w:webHidden/>
          </w:rPr>
          <w:fldChar w:fldCharType="begin"/>
        </w:r>
        <w:r w:rsidR="002B424F" w:rsidRPr="00677940">
          <w:rPr>
            <w:webHidden/>
          </w:rPr>
          <w:instrText xml:space="preserve"> PAGEREF _Toc445130892 \h </w:instrText>
        </w:r>
        <w:r w:rsidR="002B424F" w:rsidRPr="00677940">
          <w:rPr>
            <w:webHidden/>
          </w:rPr>
        </w:r>
        <w:r w:rsidR="002B424F" w:rsidRPr="00677940">
          <w:rPr>
            <w:webHidden/>
          </w:rPr>
          <w:fldChar w:fldCharType="separate"/>
        </w:r>
        <w:r w:rsidR="002B424F" w:rsidRPr="00677940">
          <w:rPr>
            <w:webHidden/>
          </w:rPr>
          <w:t>147</w:t>
        </w:r>
        <w:r w:rsidR="002B424F" w:rsidRPr="00677940">
          <w:rPr>
            <w:webHidden/>
          </w:rPr>
          <w:fldChar w:fldCharType="end"/>
        </w:r>
      </w:hyperlink>
    </w:p>
    <w:p w14:paraId="0DB51C6C" w14:textId="77777777" w:rsidR="002B424F" w:rsidRPr="00677940" w:rsidRDefault="002D70ED" w:rsidP="00FF5482">
      <w:pPr>
        <w:pStyle w:val="30"/>
        <w:rPr>
          <w:rFonts w:eastAsiaTheme="minorEastAsia" w:cstheme="minorBidi"/>
          <w:snapToGrid/>
          <w:kern w:val="0"/>
          <w:sz w:val="22"/>
          <w:szCs w:val="22"/>
        </w:rPr>
      </w:pPr>
      <w:hyperlink w:anchor="_Toc445130893" w:history="1">
        <w:r w:rsidR="002B424F" w:rsidRPr="00677940">
          <w:rPr>
            <w:rStyle w:val="afffff2"/>
            <w:rFonts w:ascii="Calibri" w:hAnsi="Calibri"/>
          </w:rPr>
          <w:t>OSPF administrative Distance</w:t>
        </w:r>
        <w:r w:rsidR="002B424F" w:rsidRPr="00677940">
          <w:rPr>
            <w:webHidden/>
          </w:rPr>
          <w:tab/>
        </w:r>
        <w:r w:rsidR="002B424F" w:rsidRPr="00677940">
          <w:rPr>
            <w:webHidden/>
          </w:rPr>
          <w:fldChar w:fldCharType="begin"/>
        </w:r>
        <w:r w:rsidR="002B424F" w:rsidRPr="00677940">
          <w:rPr>
            <w:webHidden/>
          </w:rPr>
          <w:instrText xml:space="preserve"> PAGEREF _Toc445130893 \h </w:instrText>
        </w:r>
        <w:r w:rsidR="002B424F" w:rsidRPr="00677940">
          <w:rPr>
            <w:webHidden/>
          </w:rPr>
        </w:r>
        <w:r w:rsidR="002B424F" w:rsidRPr="00677940">
          <w:rPr>
            <w:webHidden/>
          </w:rPr>
          <w:fldChar w:fldCharType="separate"/>
        </w:r>
        <w:r w:rsidR="002B424F" w:rsidRPr="00677940">
          <w:rPr>
            <w:webHidden/>
          </w:rPr>
          <w:t>147</w:t>
        </w:r>
        <w:r w:rsidR="002B424F" w:rsidRPr="00677940">
          <w:rPr>
            <w:webHidden/>
          </w:rPr>
          <w:fldChar w:fldCharType="end"/>
        </w:r>
      </w:hyperlink>
    </w:p>
    <w:p w14:paraId="78101C7E" w14:textId="77777777" w:rsidR="002B424F" w:rsidRPr="00677940" w:rsidRDefault="002D70ED" w:rsidP="00FF5482">
      <w:pPr>
        <w:pStyle w:val="30"/>
        <w:rPr>
          <w:rFonts w:eastAsiaTheme="minorEastAsia" w:cstheme="minorBidi"/>
          <w:snapToGrid/>
          <w:kern w:val="0"/>
          <w:sz w:val="22"/>
          <w:szCs w:val="22"/>
        </w:rPr>
      </w:pPr>
      <w:hyperlink w:anchor="_Toc445130894" w:history="1">
        <w:r w:rsidR="002B424F" w:rsidRPr="00677940">
          <w:rPr>
            <w:rStyle w:val="afffff2"/>
            <w:rFonts w:ascii="Calibri" w:hAnsi="Calibri"/>
          </w:rPr>
          <w:t>Passive interface</w:t>
        </w:r>
        <w:r w:rsidR="002B424F" w:rsidRPr="00677940">
          <w:rPr>
            <w:webHidden/>
          </w:rPr>
          <w:tab/>
        </w:r>
        <w:r w:rsidR="002B424F" w:rsidRPr="00677940">
          <w:rPr>
            <w:webHidden/>
          </w:rPr>
          <w:fldChar w:fldCharType="begin"/>
        </w:r>
        <w:r w:rsidR="002B424F" w:rsidRPr="00677940">
          <w:rPr>
            <w:webHidden/>
          </w:rPr>
          <w:instrText xml:space="preserve"> PAGEREF _Toc445130894 \h </w:instrText>
        </w:r>
        <w:r w:rsidR="002B424F" w:rsidRPr="00677940">
          <w:rPr>
            <w:webHidden/>
          </w:rPr>
        </w:r>
        <w:r w:rsidR="002B424F" w:rsidRPr="00677940">
          <w:rPr>
            <w:webHidden/>
          </w:rPr>
          <w:fldChar w:fldCharType="separate"/>
        </w:r>
        <w:r w:rsidR="002B424F" w:rsidRPr="00677940">
          <w:rPr>
            <w:webHidden/>
          </w:rPr>
          <w:t>147</w:t>
        </w:r>
        <w:r w:rsidR="002B424F" w:rsidRPr="00677940">
          <w:rPr>
            <w:webHidden/>
          </w:rPr>
          <w:fldChar w:fldCharType="end"/>
        </w:r>
      </w:hyperlink>
    </w:p>
    <w:p w14:paraId="1D2215FF" w14:textId="77777777" w:rsidR="002B424F" w:rsidRPr="00677940" w:rsidRDefault="002D70ED" w:rsidP="00FF5482">
      <w:pPr>
        <w:pStyle w:val="30"/>
        <w:rPr>
          <w:rFonts w:eastAsiaTheme="minorEastAsia" w:cstheme="minorBidi"/>
          <w:snapToGrid/>
          <w:kern w:val="0"/>
          <w:sz w:val="22"/>
          <w:szCs w:val="22"/>
        </w:rPr>
      </w:pPr>
      <w:hyperlink w:anchor="_Toc445130895" w:history="1">
        <w:r w:rsidR="002B424F" w:rsidRPr="00677940">
          <w:rPr>
            <w:rStyle w:val="afffff2"/>
            <w:rFonts w:ascii="Calibri" w:hAnsi="Calibri"/>
          </w:rPr>
          <w:t>Route Calculation Timers</w:t>
        </w:r>
        <w:r w:rsidR="002B424F" w:rsidRPr="00677940">
          <w:rPr>
            <w:webHidden/>
          </w:rPr>
          <w:tab/>
        </w:r>
        <w:r w:rsidR="002B424F" w:rsidRPr="00677940">
          <w:rPr>
            <w:webHidden/>
          </w:rPr>
          <w:fldChar w:fldCharType="begin"/>
        </w:r>
        <w:r w:rsidR="002B424F" w:rsidRPr="00677940">
          <w:rPr>
            <w:webHidden/>
          </w:rPr>
          <w:instrText xml:space="preserve"> PAGEREF _Toc445130895 \h </w:instrText>
        </w:r>
        <w:r w:rsidR="002B424F" w:rsidRPr="00677940">
          <w:rPr>
            <w:webHidden/>
          </w:rPr>
        </w:r>
        <w:r w:rsidR="002B424F" w:rsidRPr="00677940">
          <w:rPr>
            <w:webHidden/>
          </w:rPr>
          <w:fldChar w:fldCharType="separate"/>
        </w:r>
        <w:r w:rsidR="002B424F" w:rsidRPr="00677940">
          <w:rPr>
            <w:webHidden/>
          </w:rPr>
          <w:t>147</w:t>
        </w:r>
        <w:r w:rsidR="002B424F" w:rsidRPr="00677940">
          <w:rPr>
            <w:webHidden/>
          </w:rPr>
          <w:fldChar w:fldCharType="end"/>
        </w:r>
      </w:hyperlink>
    </w:p>
    <w:p w14:paraId="3FB293CE" w14:textId="77777777" w:rsidR="002B424F" w:rsidRPr="00677940" w:rsidRDefault="002D70ED" w:rsidP="00FF5482">
      <w:pPr>
        <w:pStyle w:val="30"/>
        <w:rPr>
          <w:rFonts w:eastAsiaTheme="minorEastAsia" w:cstheme="minorBidi"/>
          <w:snapToGrid/>
          <w:kern w:val="0"/>
          <w:sz w:val="22"/>
          <w:szCs w:val="22"/>
        </w:rPr>
      </w:pPr>
      <w:hyperlink w:anchor="_Toc445130896" w:history="1">
        <w:r w:rsidR="002B424F" w:rsidRPr="00677940">
          <w:rPr>
            <w:rStyle w:val="afffff2"/>
            <w:rFonts w:ascii="Calibri" w:hAnsi="Calibri"/>
          </w:rPr>
          <w:t>Logging Neighbors Going Up/Down</w:t>
        </w:r>
        <w:r w:rsidR="002B424F" w:rsidRPr="00677940">
          <w:rPr>
            <w:webHidden/>
          </w:rPr>
          <w:tab/>
        </w:r>
        <w:r w:rsidR="002B424F" w:rsidRPr="00677940">
          <w:rPr>
            <w:webHidden/>
          </w:rPr>
          <w:fldChar w:fldCharType="begin"/>
        </w:r>
        <w:r w:rsidR="002B424F" w:rsidRPr="00677940">
          <w:rPr>
            <w:webHidden/>
          </w:rPr>
          <w:instrText xml:space="preserve"> PAGEREF _Toc445130896 \h </w:instrText>
        </w:r>
        <w:r w:rsidR="002B424F" w:rsidRPr="00677940">
          <w:rPr>
            <w:webHidden/>
          </w:rPr>
        </w:r>
        <w:r w:rsidR="002B424F" w:rsidRPr="00677940">
          <w:rPr>
            <w:webHidden/>
          </w:rPr>
          <w:fldChar w:fldCharType="separate"/>
        </w:r>
        <w:r w:rsidR="002B424F" w:rsidRPr="00677940">
          <w:rPr>
            <w:webHidden/>
          </w:rPr>
          <w:t>148</w:t>
        </w:r>
        <w:r w:rsidR="002B424F" w:rsidRPr="00677940">
          <w:rPr>
            <w:webHidden/>
          </w:rPr>
          <w:fldChar w:fldCharType="end"/>
        </w:r>
      </w:hyperlink>
    </w:p>
    <w:p w14:paraId="40DD1A35" w14:textId="77777777" w:rsidR="002B424F" w:rsidRPr="00677940" w:rsidRDefault="002D70ED" w:rsidP="00FF5482">
      <w:pPr>
        <w:pStyle w:val="30"/>
        <w:rPr>
          <w:rFonts w:eastAsiaTheme="minorEastAsia" w:cstheme="minorBidi"/>
          <w:snapToGrid/>
          <w:kern w:val="0"/>
          <w:sz w:val="22"/>
          <w:szCs w:val="22"/>
        </w:rPr>
      </w:pPr>
      <w:hyperlink w:anchor="_Toc445130897" w:history="1">
        <w:r w:rsidR="002B424F" w:rsidRPr="00677940">
          <w:rPr>
            <w:rStyle w:val="afffff2"/>
            <w:rFonts w:ascii="Calibri" w:hAnsi="Calibri"/>
          </w:rPr>
          <w:t>Blocking LSA Flooding</w:t>
        </w:r>
        <w:r w:rsidR="002B424F" w:rsidRPr="00677940">
          <w:rPr>
            <w:webHidden/>
          </w:rPr>
          <w:tab/>
        </w:r>
        <w:r w:rsidR="002B424F" w:rsidRPr="00677940">
          <w:rPr>
            <w:webHidden/>
          </w:rPr>
          <w:fldChar w:fldCharType="begin"/>
        </w:r>
        <w:r w:rsidR="002B424F" w:rsidRPr="00677940">
          <w:rPr>
            <w:webHidden/>
          </w:rPr>
          <w:instrText xml:space="preserve"> PAGEREF _Toc445130897 \h </w:instrText>
        </w:r>
        <w:r w:rsidR="002B424F" w:rsidRPr="00677940">
          <w:rPr>
            <w:webHidden/>
          </w:rPr>
        </w:r>
        <w:r w:rsidR="002B424F" w:rsidRPr="00677940">
          <w:rPr>
            <w:webHidden/>
          </w:rPr>
          <w:fldChar w:fldCharType="separate"/>
        </w:r>
        <w:r w:rsidR="002B424F" w:rsidRPr="00677940">
          <w:rPr>
            <w:webHidden/>
          </w:rPr>
          <w:t>148</w:t>
        </w:r>
        <w:r w:rsidR="002B424F" w:rsidRPr="00677940">
          <w:rPr>
            <w:webHidden/>
          </w:rPr>
          <w:fldChar w:fldCharType="end"/>
        </w:r>
      </w:hyperlink>
    </w:p>
    <w:p w14:paraId="7D432AF5" w14:textId="77777777" w:rsidR="002B424F" w:rsidRPr="00677940" w:rsidRDefault="002D70ED" w:rsidP="00FF5482">
      <w:pPr>
        <w:pStyle w:val="30"/>
        <w:rPr>
          <w:rFonts w:eastAsiaTheme="minorEastAsia" w:cstheme="minorBidi"/>
          <w:snapToGrid/>
          <w:kern w:val="0"/>
          <w:sz w:val="22"/>
          <w:szCs w:val="22"/>
        </w:rPr>
      </w:pPr>
      <w:hyperlink w:anchor="_Toc445130898" w:history="1">
        <w:r w:rsidR="002B424F" w:rsidRPr="00677940">
          <w:rPr>
            <w:rStyle w:val="afffff2"/>
            <w:rFonts w:ascii="Calibri" w:hAnsi="Calibri"/>
          </w:rPr>
          <w:t>Ignoring MOSPF LSA Packets</w:t>
        </w:r>
        <w:r w:rsidR="002B424F" w:rsidRPr="00677940">
          <w:rPr>
            <w:webHidden/>
          </w:rPr>
          <w:tab/>
        </w:r>
        <w:r w:rsidR="002B424F" w:rsidRPr="00677940">
          <w:rPr>
            <w:webHidden/>
          </w:rPr>
          <w:fldChar w:fldCharType="begin"/>
        </w:r>
        <w:r w:rsidR="002B424F" w:rsidRPr="00677940">
          <w:rPr>
            <w:webHidden/>
          </w:rPr>
          <w:instrText xml:space="preserve"> PAGEREF _Toc445130898 \h </w:instrText>
        </w:r>
        <w:r w:rsidR="002B424F" w:rsidRPr="00677940">
          <w:rPr>
            <w:webHidden/>
          </w:rPr>
        </w:r>
        <w:r w:rsidR="002B424F" w:rsidRPr="00677940">
          <w:rPr>
            <w:webHidden/>
          </w:rPr>
          <w:fldChar w:fldCharType="separate"/>
        </w:r>
        <w:r w:rsidR="002B424F" w:rsidRPr="00677940">
          <w:rPr>
            <w:webHidden/>
          </w:rPr>
          <w:t>148</w:t>
        </w:r>
        <w:r w:rsidR="002B424F" w:rsidRPr="00677940">
          <w:rPr>
            <w:webHidden/>
          </w:rPr>
          <w:fldChar w:fldCharType="end"/>
        </w:r>
      </w:hyperlink>
    </w:p>
    <w:p w14:paraId="14D3F2B1" w14:textId="77777777" w:rsidR="002B424F" w:rsidRPr="00677940" w:rsidRDefault="002D70ED" w:rsidP="00FF5482">
      <w:pPr>
        <w:pStyle w:val="30"/>
        <w:rPr>
          <w:rFonts w:eastAsiaTheme="minorEastAsia" w:cstheme="minorBidi"/>
          <w:snapToGrid/>
          <w:kern w:val="0"/>
          <w:sz w:val="22"/>
          <w:szCs w:val="22"/>
        </w:rPr>
      </w:pPr>
      <w:hyperlink w:anchor="_Toc445130899" w:history="1">
        <w:r w:rsidR="002B424F" w:rsidRPr="00677940">
          <w:rPr>
            <w:rStyle w:val="afffff2"/>
            <w:rFonts w:ascii="Calibri" w:hAnsi="Calibri"/>
          </w:rPr>
          <w:t>Monitoring and Maintaining OSPF</w:t>
        </w:r>
        <w:r w:rsidR="002B424F" w:rsidRPr="00677940">
          <w:rPr>
            <w:webHidden/>
          </w:rPr>
          <w:tab/>
        </w:r>
        <w:r w:rsidR="002B424F" w:rsidRPr="00677940">
          <w:rPr>
            <w:webHidden/>
          </w:rPr>
          <w:fldChar w:fldCharType="begin"/>
        </w:r>
        <w:r w:rsidR="002B424F" w:rsidRPr="00677940">
          <w:rPr>
            <w:webHidden/>
          </w:rPr>
          <w:instrText xml:space="preserve"> PAGEREF _Toc445130899 \h </w:instrText>
        </w:r>
        <w:r w:rsidR="002B424F" w:rsidRPr="00677940">
          <w:rPr>
            <w:webHidden/>
          </w:rPr>
        </w:r>
        <w:r w:rsidR="002B424F" w:rsidRPr="00677940">
          <w:rPr>
            <w:webHidden/>
          </w:rPr>
          <w:fldChar w:fldCharType="separate"/>
        </w:r>
        <w:r w:rsidR="002B424F" w:rsidRPr="00677940">
          <w:rPr>
            <w:webHidden/>
          </w:rPr>
          <w:t>148</w:t>
        </w:r>
        <w:r w:rsidR="002B424F" w:rsidRPr="00677940">
          <w:rPr>
            <w:webHidden/>
          </w:rPr>
          <w:fldChar w:fldCharType="end"/>
        </w:r>
      </w:hyperlink>
    </w:p>
    <w:p w14:paraId="2212232E"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00" w:history="1">
        <w:r w:rsidR="002B424F" w:rsidRPr="00677940">
          <w:rPr>
            <w:rStyle w:val="afffff2"/>
            <w:rFonts w:ascii="Calibri" w:hAnsi="Calibri"/>
            <w:noProof/>
            <w14:scene3d>
              <w14:camera w14:prst="orthographicFront"/>
              <w14:lightRig w14:rig="threePt" w14:dir="t">
                <w14:rot w14:lat="0" w14:lon="0" w14:rev="0"/>
              </w14:lightRig>
            </w14:scene3d>
          </w:rPr>
          <w:t>Chapter 8.</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IS-IS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_Toc445130900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157</w:t>
        </w:r>
        <w:r w:rsidR="002B424F" w:rsidRPr="00677940">
          <w:rPr>
            <w:rFonts w:ascii="Calibri" w:hAnsi="Calibri"/>
            <w:noProof/>
            <w:webHidden/>
          </w:rPr>
          <w:fldChar w:fldCharType="end"/>
        </w:r>
      </w:hyperlink>
    </w:p>
    <w:p w14:paraId="2CDC5C00" w14:textId="77777777" w:rsidR="002B424F" w:rsidRPr="00677940" w:rsidRDefault="002D70ED">
      <w:pPr>
        <w:pStyle w:val="20"/>
        <w:rPr>
          <w:rFonts w:ascii="Calibri" w:eastAsiaTheme="minorEastAsia" w:hAnsi="Calibri" w:cstheme="minorBidi"/>
          <w:noProof/>
          <w:snapToGrid/>
          <w:kern w:val="0"/>
          <w:sz w:val="22"/>
          <w:szCs w:val="22"/>
        </w:rPr>
      </w:pPr>
      <w:hyperlink w:anchor="_Toc445130901" w:history="1">
        <w:r w:rsidR="002B424F" w:rsidRPr="00677940">
          <w:rPr>
            <w:rStyle w:val="afffff2"/>
            <w:rFonts w:ascii="Calibri" w:hAnsi="Calibri"/>
            <w:noProof/>
          </w:rPr>
          <w:t>IS-IS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_Toc445130901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158</w:t>
        </w:r>
        <w:r w:rsidR="002B424F" w:rsidRPr="00677940">
          <w:rPr>
            <w:rFonts w:ascii="Calibri" w:hAnsi="Calibri"/>
            <w:noProof/>
            <w:webHidden/>
          </w:rPr>
          <w:fldChar w:fldCharType="end"/>
        </w:r>
      </w:hyperlink>
    </w:p>
    <w:p w14:paraId="1CC23FFF" w14:textId="77777777" w:rsidR="002B424F" w:rsidRPr="00677940" w:rsidRDefault="002D70ED" w:rsidP="00FF5482">
      <w:pPr>
        <w:pStyle w:val="30"/>
        <w:rPr>
          <w:rFonts w:eastAsiaTheme="minorEastAsia" w:cstheme="minorBidi"/>
          <w:snapToGrid/>
          <w:kern w:val="0"/>
          <w:sz w:val="22"/>
          <w:szCs w:val="22"/>
        </w:rPr>
      </w:pPr>
      <w:hyperlink w:anchor="_Toc445130902" w:history="1">
        <w:r w:rsidR="002B424F" w:rsidRPr="00677940">
          <w:rPr>
            <w:rStyle w:val="afffff2"/>
            <w:rFonts w:ascii="Calibri" w:hAnsi="Calibri"/>
            <w:w w:val="105"/>
          </w:rPr>
          <w:t>IS-IS</w:t>
        </w:r>
        <w:r w:rsidR="002B424F" w:rsidRPr="00677940">
          <w:rPr>
            <w:rStyle w:val="afffff2"/>
            <w:rFonts w:ascii="Calibri" w:hAnsi="Calibri"/>
            <w:spacing w:val="-35"/>
            <w:w w:val="105"/>
          </w:rPr>
          <w:t xml:space="preserve"> </w:t>
        </w:r>
        <w:r w:rsidR="002B424F" w:rsidRPr="00677940">
          <w:rPr>
            <w:rStyle w:val="afffff2"/>
            <w:rFonts w:ascii="Calibri" w:hAnsi="Calibri"/>
            <w:w w:val="105"/>
          </w:rPr>
          <w:t>PDU</w:t>
        </w:r>
        <w:r w:rsidR="002B424F" w:rsidRPr="00677940">
          <w:rPr>
            <w:rStyle w:val="afffff2"/>
            <w:rFonts w:ascii="Calibri" w:hAnsi="Calibri"/>
            <w:spacing w:val="-34"/>
            <w:w w:val="105"/>
          </w:rPr>
          <w:t xml:space="preserve"> </w:t>
        </w:r>
        <w:r w:rsidR="002B424F" w:rsidRPr="00677940">
          <w:rPr>
            <w:rStyle w:val="afffff2"/>
            <w:rFonts w:ascii="Calibri" w:hAnsi="Calibri"/>
            <w:spacing w:val="-31"/>
            <w:w w:val="105"/>
          </w:rPr>
          <w:t>T</w:t>
        </w:r>
        <w:r w:rsidR="002B424F" w:rsidRPr="00677940">
          <w:rPr>
            <w:rStyle w:val="afffff2"/>
            <w:rFonts w:ascii="Calibri" w:hAnsi="Calibri"/>
            <w:w w:val="105"/>
          </w:rPr>
          <w:t>ypes</w:t>
        </w:r>
        <w:r w:rsidR="002B424F" w:rsidRPr="00677940">
          <w:rPr>
            <w:webHidden/>
          </w:rPr>
          <w:tab/>
        </w:r>
        <w:r w:rsidR="002B424F" w:rsidRPr="00677940">
          <w:rPr>
            <w:webHidden/>
          </w:rPr>
          <w:fldChar w:fldCharType="begin"/>
        </w:r>
        <w:r w:rsidR="002B424F" w:rsidRPr="00677940">
          <w:rPr>
            <w:webHidden/>
          </w:rPr>
          <w:instrText xml:space="preserve"> PAGEREF _Toc445130902 \h </w:instrText>
        </w:r>
        <w:r w:rsidR="002B424F" w:rsidRPr="00677940">
          <w:rPr>
            <w:webHidden/>
          </w:rPr>
        </w:r>
        <w:r w:rsidR="002B424F" w:rsidRPr="00677940">
          <w:rPr>
            <w:webHidden/>
          </w:rPr>
          <w:fldChar w:fldCharType="separate"/>
        </w:r>
        <w:r w:rsidR="002B424F" w:rsidRPr="00677940">
          <w:rPr>
            <w:webHidden/>
          </w:rPr>
          <w:t>158</w:t>
        </w:r>
        <w:r w:rsidR="002B424F" w:rsidRPr="00677940">
          <w:rPr>
            <w:webHidden/>
          </w:rPr>
          <w:fldChar w:fldCharType="end"/>
        </w:r>
      </w:hyperlink>
    </w:p>
    <w:p w14:paraId="631DE4DD" w14:textId="77777777" w:rsidR="002B424F" w:rsidRPr="00677940" w:rsidRDefault="002D70ED" w:rsidP="00FF5482">
      <w:pPr>
        <w:pStyle w:val="30"/>
        <w:rPr>
          <w:rFonts w:eastAsiaTheme="minorEastAsia" w:cstheme="minorBidi"/>
          <w:snapToGrid/>
          <w:kern w:val="0"/>
          <w:sz w:val="22"/>
          <w:szCs w:val="22"/>
        </w:rPr>
      </w:pPr>
      <w:hyperlink w:anchor="_Toc445130903" w:history="1">
        <w:r w:rsidR="002B424F" w:rsidRPr="00677940">
          <w:rPr>
            <w:rStyle w:val="afffff2"/>
            <w:rFonts w:ascii="Calibri" w:hAnsi="Calibri"/>
            <w:w w:val="105"/>
          </w:rPr>
          <w:t>LSPDB Synchronization</w:t>
        </w:r>
        <w:r w:rsidR="002B424F" w:rsidRPr="00677940">
          <w:rPr>
            <w:webHidden/>
          </w:rPr>
          <w:tab/>
        </w:r>
        <w:r w:rsidR="002B424F" w:rsidRPr="00677940">
          <w:rPr>
            <w:webHidden/>
          </w:rPr>
          <w:fldChar w:fldCharType="begin"/>
        </w:r>
        <w:r w:rsidR="002B424F" w:rsidRPr="00677940">
          <w:rPr>
            <w:webHidden/>
          </w:rPr>
          <w:instrText xml:space="preserve"> PAGEREF _Toc445130903 \h </w:instrText>
        </w:r>
        <w:r w:rsidR="002B424F" w:rsidRPr="00677940">
          <w:rPr>
            <w:webHidden/>
          </w:rPr>
        </w:r>
        <w:r w:rsidR="002B424F" w:rsidRPr="00677940">
          <w:rPr>
            <w:webHidden/>
          </w:rPr>
          <w:fldChar w:fldCharType="separate"/>
        </w:r>
        <w:r w:rsidR="002B424F" w:rsidRPr="00677940">
          <w:rPr>
            <w:webHidden/>
          </w:rPr>
          <w:t>159</w:t>
        </w:r>
        <w:r w:rsidR="002B424F" w:rsidRPr="00677940">
          <w:rPr>
            <w:webHidden/>
          </w:rPr>
          <w:fldChar w:fldCharType="end"/>
        </w:r>
      </w:hyperlink>
    </w:p>
    <w:p w14:paraId="0CE1DA37" w14:textId="77777777" w:rsidR="002B424F" w:rsidRPr="00677940" w:rsidRDefault="002D70ED" w:rsidP="00FF5482">
      <w:pPr>
        <w:pStyle w:val="30"/>
        <w:rPr>
          <w:rFonts w:eastAsiaTheme="minorEastAsia" w:cstheme="minorBidi"/>
          <w:snapToGrid/>
          <w:kern w:val="0"/>
          <w:sz w:val="22"/>
          <w:szCs w:val="22"/>
        </w:rPr>
      </w:pPr>
      <w:hyperlink w:anchor="_Toc445130904" w:history="1">
        <w:r w:rsidR="002B424F" w:rsidRPr="00677940">
          <w:rPr>
            <w:rStyle w:val="afffff2"/>
            <w:rFonts w:ascii="Calibri" w:hAnsi="Calibri"/>
            <w:w w:val="105"/>
          </w:rPr>
          <w:t>Shortest Path Calculation</w:t>
        </w:r>
        <w:r w:rsidR="002B424F" w:rsidRPr="00677940">
          <w:rPr>
            <w:webHidden/>
          </w:rPr>
          <w:tab/>
        </w:r>
        <w:r w:rsidR="002B424F" w:rsidRPr="00677940">
          <w:rPr>
            <w:webHidden/>
          </w:rPr>
          <w:fldChar w:fldCharType="begin"/>
        </w:r>
        <w:r w:rsidR="002B424F" w:rsidRPr="00677940">
          <w:rPr>
            <w:webHidden/>
          </w:rPr>
          <w:instrText xml:space="preserve"> PAGEREF _Toc445130904 \h </w:instrText>
        </w:r>
        <w:r w:rsidR="002B424F" w:rsidRPr="00677940">
          <w:rPr>
            <w:webHidden/>
          </w:rPr>
        </w:r>
        <w:r w:rsidR="002B424F" w:rsidRPr="00677940">
          <w:rPr>
            <w:webHidden/>
          </w:rPr>
          <w:fldChar w:fldCharType="separate"/>
        </w:r>
        <w:r w:rsidR="002B424F" w:rsidRPr="00677940">
          <w:rPr>
            <w:webHidden/>
          </w:rPr>
          <w:t>160</w:t>
        </w:r>
        <w:r w:rsidR="002B424F" w:rsidRPr="00677940">
          <w:rPr>
            <w:webHidden/>
          </w:rPr>
          <w:fldChar w:fldCharType="end"/>
        </w:r>
      </w:hyperlink>
    </w:p>
    <w:p w14:paraId="4F7D20FC" w14:textId="77777777" w:rsidR="002B424F" w:rsidRPr="00677940" w:rsidRDefault="002D70ED" w:rsidP="00FF5482">
      <w:pPr>
        <w:pStyle w:val="30"/>
        <w:rPr>
          <w:rFonts w:eastAsiaTheme="minorEastAsia" w:cstheme="minorBidi"/>
          <w:snapToGrid/>
          <w:kern w:val="0"/>
          <w:sz w:val="22"/>
          <w:szCs w:val="22"/>
        </w:rPr>
      </w:pPr>
      <w:hyperlink w:anchor="_Toc445130905" w:history="1">
        <w:r w:rsidR="002B424F" w:rsidRPr="00677940">
          <w:rPr>
            <w:rStyle w:val="afffff2"/>
            <w:rFonts w:ascii="Calibri" w:hAnsi="Calibri"/>
            <w:w w:val="105"/>
          </w:rPr>
          <w:t>Route Redistribution</w:t>
        </w:r>
        <w:r w:rsidR="002B424F" w:rsidRPr="00677940">
          <w:rPr>
            <w:webHidden/>
          </w:rPr>
          <w:tab/>
        </w:r>
        <w:r w:rsidR="002B424F" w:rsidRPr="00677940">
          <w:rPr>
            <w:webHidden/>
          </w:rPr>
          <w:fldChar w:fldCharType="begin"/>
        </w:r>
        <w:r w:rsidR="002B424F" w:rsidRPr="00677940">
          <w:rPr>
            <w:webHidden/>
          </w:rPr>
          <w:instrText xml:space="preserve"> PAGEREF _Toc445130905 \h </w:instrText>
        </w:r>
        <w:r w:rsidR="002B424F" w:rsidRPr="00677940">
          <w:rPr>
            <w:webHidden/>
          </w:rPr>
        </w:r>
        <w:r w:rsidR="002B424F" w:rsidRPr="00677940">
          <w:rPr>
            <w:webHidden/>
          </w:rPr>
          <w:fldChar w:fldCharType="separate"/>
        </w:r>
        <w:r w:rsidR="002B424F" w:rsidRPr="00677940">
          <w:rPr>
            <w:webHidden/>
          </w:rPr>
          <w:t>160</w:t>
        </w:r>
        <w:r w:rsidR="002B424F" w:rsidRPr="00677940">
          <w:rPr>
            <w:webHidden/>
          </w:rPr>
          <w:fldChar w:fldCharType="end"/>
        </w:r>
      </w:hyperlink>
    </w:p>
    <w:p w14:paraId="0E673572" w14:textId="77777777" w:rsidR="002B424F" w:rsidRPr="00677940" w:rsidRDefault="002D70ED" w:rsidP="00FF5482">
      <w:pPr>
        <w:pStyle w:val="30"/>
        <w:rPr>
          <w:rFonts w:eastAsiaTheme="minorEastAsia" w:cstheme="minorBidi"/>
          <w:snapToGrid/>
          <w:kern w:val="0"/>
          <w:sz w:val="22"/>
          <w:szCs w:val="22"/>
        </w:rPr>
      </w:pPr>
      <w:hyperlink w:anchor="_Toc445130906" w:history="1">
        <w:r w:rsidR="002B424F" w:rsidRPr="00677940">
          <w:rPr>
            <w:rStyle w:val="afffff2"/>
            <w:rFonts w:ascii="Calibri" w:hAnsi="Calibri"/>
          </w:rPr>
          <w:t>Enabling</w:t>
        </w:r>
        <w:r w:rsidR="002B424F" w:rsidRPr="00677940">
          <w:rPr>
            <w:rStyle w:val="afffff2"/>
            <w:rFonts w:ascii="Calibri" w:hAnsi="Calibri"/>
            <w:spacing w:val="-8"/>
          </w:rPr>
          <w:t xml:space="preserve"> </w:t>
        </w:r>
        <w:r w:rsidR="002B424F" w:rsidRPr="00677940">
          <w:rPr>
            <w:rStyle w:val="afffff2"/>
            <w:rFonts w:ascii="Calibri" w:hAnsi="Calibri"/>
          </w:rPr>
          <w:t>IS-IS</w:t>
        </w:r>
        <w:r w:rsidR="002B424F" w:rsidRPr="00677940">
          <w:rPr>
            <w:rStyle w:val="afffff2"/>
            <w:rFonts w:ascii="Calibri" w:hAnsi="Calibri"/>
            <w:spacing w:val="-8"/>
          </w:rPr>
          <w:t xml:space="preserve"> </w:t>
        </w:r>
        <w:r w:rsidR="002B424F" w:rsidRPr="00677940">
          <w:rPr>
            <w:rStyle w:val="afffff2"/>
            <w:rFonts w:ascii="Calibri" w:hAnsi="Calibri"/>
          </w:rPr>
          <w:t>as</w:t>
        </w:r>
        <w:r w:rsidR="002B424F" w:rsidRPr="00677940">
          <w:rPr>
            <w:rStyle w:val="afffff2"/>
            <w:rFonts w:ascii="Calibri" w:hAnsi="Calibri"/>
            <w:spacing w:val="-7"/>
          </w:rPr>
          <w:t xml:space="preserve"> </w:t>
        </w:r>
        <w:r w:rsidR="002B424F" w:rsidRPr="00677940">
          <w:rPr>
            <w:rStyle w:val="afffff2"/>
            <w:rFonts w:ascii="Calibri" w:hAnsi="Calibri"/>
          </w:rPr>
          <w:t>an</w:t>
        </w:r>
        <w:r w:rsidR="002B424F" w:rsidRPr="00677940">
          <w:rPr>
            <w:rStyle w:val="afffff2"/>
            <w:rFonts w:ascii="Calibri" w:hAnsi="Calibri"/>
            <w:spacing w:val="-8"/>
          </w:rPr>
          <w:t xml:space="preserve"> </w:t>
        </w:r>
        <w:r w:rsidR="002B424F" w:rsidRPr="00677940">
          <w:rPr>
            <w:rStyle w:val="afffff2"/>
            <w:rFonts w:ascii="Calibri" w:hAnsi="Calibri"/>
          </w:rPr>
          <w:t>IP</w:t>
        </w:r>
        <w:r w:rsidR="002B424F" w:rsidRPr="00677940">
          <w:rPr>
            <w:rStyle w:val="afffff2"/>
            <w:rFonts w:ascii="Calibri" w:hAnsi="Calibri"/>
            <w:spacing w:val="-8"/>
          </w:rPr>
          <w:t xml:space="preserve"> </w:t>
        </w:r>
        <w:r w:rsidR="002B424F" w:rsidRPr="00677940">
          <w:rPr>
            <w:rStyle w:val="afffff2"/>
            <w:rFonts w:ascii="Calibri" w:hAnsi="Calibri"/>
          </w:rPr>
          <w:t>Routing</w:t>
        </w:r>
        <w:r w:rsidR="002B424F" w:rsidRPr="00677940">
          <w:rPr>
            <w:rStyle w:val="afffff2"/>
            <w:rFonts w:ascii="Calibri" w:hAnsi="Calibri"/>
            <w:spacing w:val="-7"/>
          </w:rPr>
          <w:t xml:space="preserve"> </w:t>
        </w:r>
        <w:r w:rsidR="002B424F" w:rsidRPr="00677940">
          <w:rPr>
            <w:rStyle w:val="afffff2"/>
            <w:rFonts w:ascii="Calibri" w:hAnsi="Calibri"/>
          </w:rPr>
          <w:t>Protocol</w:t>
        </w:r>
        <w:r w:rsidR="002B424F" w:rsidRPr="00677940">
          <w:rPr>
            <w:rStyle w:val="afffff2"/>
            <w:rFonts w:ascii="Calibri" w:hAnsi="Calibri"/>
            <w:spacing w:val="-8"/>
          </w:rPr>
          <w:t xml:space="preserve"> </w:t>
        </w:r>
        <w:r w:rsidR="002B424F" w:rsidRPr="00677940">
          <w:rPr>
            <w:rStyle w:val="afffff2"/>
            <w:rFonts w:ascii="Calibri" w:hAnsi="Calibri"/>
          </w:rPr>
          <w:t>on</w:t>
        </w:r>
        <w:r w:rsidR="002B424F" w:rsidRPr="00677940">
          <w:rPr>
            <w:rStyle w:val="afffff2"/>
            <w:rFonts w:ascii="Calibri" w:hAnsi="Calibri"/>
            <w:spacing w:val="-8"/>
          </w:rPr>
          <w:t xml:space="preserve"> </w:t>
        </w:r>
        <w:r w:rsidR="002B424F" w:rsidRPr="00677940">
          <w:rPr>
            <w:rStyle w:val="afffff2"/>
            <w:rFonts w:ascii="Calibri" w:hAnsi="Calibri"/>
          </w:rPr>
          <w:t>the</w:t>
        </w:r>
        <w:r w:rsidR="002B424F" w:rsidRPr="00677940">
          <w:rPr>
            <w:rStyle w:val="afffff2"/>
            <w:rFonts w:ascii="Calibri" w:hAnsi="Calibri"/>
            <w:spacing w:val="-7"/>
          </w:rPr>
          <w:t xml:space="preserve"> </w:t>
        </w:r>
        <w:r w:rsidR="002B424F" w:rsidRPr="00677940">
          <w:rPr>
            <w:rStyle w:val="afffff2"/>
            <w:rFonts w:ascii="Calibri" w:hAnsi="Calibri"/>
          </w:rPr>
          <w:t>Device</w:t>
        </w:r>
        <w:r w:rsidR="002B424F" w:rsidRPr="00677940">
          <w:rPr>
            <w:webHidden/>
          </w:rPr>
          <w:tab/>
        </w:r>
        <w:r w:rsidR="002B424F" w:rsidRPr="00677940">
          <w:rPr>
            <w:webHidden/>
          </w:rPr>
          <w:fldChar w:fldCharType="begin"/>
        </w:r>
        <w:r w:rsidR="002B424F" w:rsidRPr="00677940">
          <w:rPr>
            <w:webHidden/>
          </w:rPr>
          <w:instrText xml:space="preserve"> PAGEREF _Toc445130906 \h </w:instrText>
        </w:r>
        <w:r w:rsidR="002B424F" w:rsidRPr="00677940">
          <w:rPr>
            <w:webHidden/>
          </w:rPr>
        </w:r>
        <w:r w:rsidR="002B424F" w:rsidRPr="00677940">
          <w:rPr>
            <w:webHidden/>
          </w:rPr>
          <w:fldChar w:fldCharType="separate"/>
        </w:r>
        <w:r w:rsidR="002B424F" w:rsidRPr="00677940">
          <w:rPr>
            <w:webHidden/>
          </w:rPr>
          <w:t>161</w:t>
        </w:r>
        <w:r w:rsidR="002B424F" w:rsidRPr="00677940">
          <w:rPr>
            <w:webHidden/>
          </w:rPr>
          <w:fldChar w:fldCharType="end"/>
        </w:r>
      </w:hyperlink>
    </w:p>
    <w:p w14:paraId="287A1E59"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07" w:history="1">
        <w:r w:rsidR="002B424F" w:rsidRPr="00677940">
          <w:rPr>
            <w:rStyle w:val="afffff2"/>
            <w:rFonts w:ascii="Calibri" w:hAnsi="Calibri"/>
            <w:noProof/>
            <w14:scene3d>
              <w14:camera w14:prst="orthographicFront"/>
              <w14:lightRig w14:rig="threePt" w14:dir="t">
                <w14:rot w14:lat="0" w14:lon="0" w14:rev="0"/>
              </w14:lightRig>
            </w14:scene3d>
          </w:rPr>
          <w:t>Chapter 9.</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BGP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_Toc445130907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165</w:t>
        </w:r>
        <w:r w:rsidR="002B424F" w:rsidRPr="00677940">
          <w:rPr>
            <w:rFonts w:ascii="Calibri" w:hAnsi="Calibri"/>
            <w:noProof/>
            <w:webHidden/>
          </w:rPr>
          <w:fldChar w:fldCharType="end"/>
        </w:r>
      </w:hyperlink>
    </w:p>
    <w:p w14:paraId="6FEAFE31" w14:textId="77777777" w:rsidR="002B424F" w:rsidRPr="00677940" w:rsidRDefault="002D70ED">
      <w:pPr>
        <w:pStyle w:val="20"/>
        <w:rPr>
          <w:rFonts w:ascii="Calibri" w:eastAsiaTheme="minorEastAsia" w:hAnsi="Calibri" w:cstheme="minorBidi"/>
          <w:noProof/>
          <w:snapToGrid/>
          <w:kern w:val="0"/>
          <w:sz w:val="22"/>
          <w:szCs w:val="22"/>
        </w:rPr>
      </w:pPr>
      <w:hyperlink w:anchor="_Toc445130908" w:history="1">
        <w:r w:rsidR="002B424F" w:rsidRPr="00677940">
          <w:rPr>
            <w:rStyle w:val="afffff2"/>
            <w:rFonts w:ascii="Calibri" w:hAnsi="Calibri"/>
            <w:noProof/>
          </w:rPr>
          <w:t>BGP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_Toc445130908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166</w:t>
        </w:r>
        <w:r w:rsidR="002B424F" w:rsidRPr="00677940">
          <w:rPr>
            <w:rFonts w:ascii="Calibri" w:hAnsi="Calibri"/>
            <w:noProof/>
            <w:webHidden/>
          </w:rPr>
          <w:fldChar w:fldCharType="end"/>
        </w:r>
      </w:hyperlink>
    </w:p>
    <w:p w14:paraId="2526910B" w14:textId="77777777" w:rsidR="002B424F" w:rsidRPr="00677940" w:rsidRDefault="002D70ED" w:rsidP="00FF5482">
      <w:pPr>
        <w:pStyle w:val="30"/>
        <w:rPr>
          <w:rFonts w:eastAsiaTheme="minorEastAsia" w:cstheme="minorBidi"/>
          <w:snapToGrid/>
          <w:kern w:val="0"/>
          <w:sz w:val="22"/>
          <w:szCs w:val="22"/>
        </w:rPr>
      </w:pPr>
      <w:hyperlink w:anchor="_Toc445130909" w:history="1">
        <w:r w:rsidR="002B424F" w:rsidRPr="00677940">
          <w:rPr>
            <w:rStyle w:val="afffff2"/>
            <w:rFonts w:ascii="Calibri" w:hAnsi="Calibri"/>
          </w:rPr>
          <w:t>Enabling BGP Protocol</w:t>
        </w:r>
        <w:r w:rsidR="002B424F" w:rsidRPr="00677940">
          <w:rPr>
            <w:webHidden/>
          </w:rPr>
          <w:tab/>
        </w:r>
        <w:r w:rsidR="002B424F" w:rsidRPr="00677940">
          <w:rPr>
            <w:webHidden/>
          </w:rPr>
          <w:fldChar w:fldCharType="begin"/>
        </w:r>
        <w:r w:rsidR="002B424F" w:rsidRPr="00677940">
          <w:rPr>
            <w:webHidden/>
          </w:rPr>
          <w:instrText xml:space="preserve"> PAGEREF _Toc445130909 \h </w:instrText>
        </w:r>
        <w:r w:rsidR="002B424F" w:rsidRPr="00677940">
          <w:rPr>
            <w:webHidden/>
          </w:rPr>
        </w:r>
        <w:r w:rsidR="002B424F" w:rsidRPr="00677940">
          <w:rPr>
            <w:webHidden/>
          </w:rPr>
          <w:fldChar w:fldCharType="separate"/>
        </w:r>
        <w:r w:rsidR="002B424F" w:rsidRPr="00677940">
          <w:rPr>
            <w:webHidden/>
          </w:rPr>
          <w:t>166</w:t>
        </w:r>
        <w:r w:rsidR="002B424F" w:rsidRPr="00677940">
          <w:rPr>
            <w:webHidden/>
          </w:rPr>
          <w:fldChar w:fldCharType="end"/>
        </w:r>
      </w:hyperlink>
    </w:p>
    <w:p w14:paraId="5397148F" w14:textId="77777777" w:rsidR="002B424F" w:rsidRPr="00677940" w:rsidRDefault="002D70ED" w:rsidP="00FF5482">
      <w:pPr>
        <w:pStyle w:val="30"/>
        <w:rPr>
          <w:rFonts w:eastAsiaTheme="minorEastAsia" w:cstheme="minorBidi"/>
          <w:snapToGrid/>
          <w:kern w:val="0"/>
          <w:sz w:val="22"/>
          <w:szCs w:val="22"/>
        </w:rPr>
      </w:pPr>
      <w:hyperlink w:anchor="_Toc445130910" w:history="1">
        <w:r w:rsidR="002B424F" w:rsidRPr="00677940">
          <w:rPr>
            <w:rStyle w:val="afffff2"/>
            <w:rFonts w:ascii="Calibri" w:hAnsi="Calibri"/>
          </w:rPr>
          <w:t>Neighbor Configuration</w:t>
        </w:r>
        <w:r w:rsidR="002B424F" w:rsidRPr="00677940">
          <w:rPr>
            <w:webHidden/>
          </w:rPr>
          <w:tab/>
        </w:r>
        <w:r w:rsidR="002B424F" w:rsidRPr="00677940">
          <w:rPr>
            <w:webHidden/>
          </w:rPr>
          <w:fldChar w:fldCharType="begin"/>
        </w:r>
        <w:r w:rsidR="002B424F" w:rsidRPr="00677940">
          <w:rPr>
            <w:webHidden/>
          </w:rPr>
          <w:instrText xml:space="preserve"> PAGEREF _Toc445130910 \h </w:instrText>
        </w:r>
        <w:r w:rsidR="002B424F" w:rsidRPr="00677940">
          <w:rPr>
            <w:webHidden/>
          </w:rPr>
        </w:r>
        <w:r w:rsidR="002B424F" w:rsidRPr="00677940">
          <w:rPr>
            <w:webHidden/>
          </w:rPr>
          <w:fldChar w:fldCharType="separate"/>
        </w:r>
        <w:r w:rsidR="002B424F" w:rsidRPr="00677940">
          <w:rPr>
            <w:webHidden/>
          </w:rPr>
          <w:t>166</w:t>
        </w:r>
        <w:r w:rsidR="002B424F" w:rsidRPr="00677940">
          <w:rPr>
            <w:webHidden/>
          </w:rPr>
          <w:fldChar w:fldCharType="end"/>
        </w:r>
      </w:hyperlink>
    </w:p>
    <w:p w14:paraId="65FC8950" w14:textId="77777777" w:rsidR="002B424F" w:rsidRPr="00677940" w:rsidRDefault="002D70ED" w:rsidP="00FF5482">
      <w:pPr>
        <w:pStyle w:val="30"/>
        <w:rPr>
          <w:rFonts w:eastAsiaTheme="minorEastAsia" w:cstheme="minorBidi"/>
          <w:snapToGrid/>
          <w:kern w:val="0"/>
          <w:sz w:val="22"/>
          <w:szCs w:val="22"/>
        </w:rPr>
      </w:pPr>
      <w:hyperlink w:anchor="_Toc445130911" w:history="1">
        <w:r w:rsidR="002B424F" w:rsidRPr="00677940">
          <w:rPr>
            <w:rStyle w:val="afffff2"/>
            <w:rFonts w:ascii="Calibri" w:hAnsi="Calibri"/>
          </w:rPr>
          <w:t>BGP Filtering</w:t>
        </w:r>
        <w:r w:rsidR="002B424F" w:rsidRPr="00677940">
          <w:rPr>
            <w:webHidden/>
          </w:rPr>
          <w:tab/>
        </w:r>
        <w:r w:rsidR="002B424F" w:rsidRPr="00677940">
          <w:rPr>
            <w:webHidden/>
          </w:rPr>
          <w:fldChar w:fldCharType="begin"/>
        </w:r>
        <w:r w:rsidR="002B424F" w:rsidRPr="00677940">
          <w:rPr>
            <w:webHidden/>
          </w:rPr>
          <w:instrText xml:space="preserve"> PAGEREF _Toc445130911 \h </w:instrText>
        </w:r>
        <w:r w:rsidR="002B424F" w:rsidRPr="00677940">
          <w:rPr>
            <w:webHidden/>
          </w:rPr>
        </w:r>
        <w:r w:rsidR="002B424F" w:rsidRPr="00677940">
          <w:rPr>
            <w:webHidden/>
          </w:rPr>
          <w:fldChar w:fldCharType="separate"/>
        </w:r>
        <w:r w:rsidR="002B424F" w:rsidRPr="00677940">
          <w:rPr>
            <w:webHidden/>
          </w:rPr>
          <w:t>166</w:t>
        </w:r>
        <w:r w:rsidR="002B424F" w:rsidRPr="00677940">
          <w:rPr>
            <w:webHidden/>
          </w:rPr>
          <w:fldChar w:fldCharType="end"/>
        </w:r>
      </w:hyperlink>
    </w:p>
    <w:p w14:paraId="242CBA53" w14:textId="77777777" w:rsidR="002B424F" w:rsidRPr="00677940" w:rsidRDefault="002D70ED" w:rsidP="00FF5482">
      <w:pPr>
        <w:pStyle w:val="30"/>
        <w:rPr>
          <w:rFonts w:eastAsiaTheme="minorEastAsia" w:cstheme="minorBidi"/>
          <w:snapToGrid/>
          <w:kern w:val="0"/>
          <w:sz w:val="22"/>
          <w:szCs w:val="22"/>
        </w:rPr>
      </w:pPr>
      <w:hyperlink w:anchor="_Toc445130912" w:history="1">
        <w:r w:rsidR="002B424F" w:rsidRPr="00677940">
          <w:rPr>
            <w:rStyle w:val="afffff2"/>
            <w:rFonts w:ascii="Calibri" w:hAnsi="Calibri"/>
          </w:rPr>
          <w:t>BGP Attribute Configuration</w:t>
        </w:r>
        <w:r w:rsidR="002B424F" w:rsidRPr="00677940">
          <w:rPr>
            <w:webHidden/>
          </w:rPr>
          <w:tab/>
        </w:r>
        <w:r w:rsidR="002B424F" w:rsidRPr="00677940">
          <w:rPr>
            <w:webHidden/>
          </w:rPr>
          <w:fldChar w:fldCharType="begin"/>
        </w:r>
        <w:r w:rsidR="002B424F" w:rsidRPr="00677940">
          <w:rPr>
            <w:webHidden/>
          </w:rPr>
          <w:instrText xml:space="preserve"> PAGEREF _Toc445130912 \h </w:instrText>
        </w:r>
        <w:r w:rsidR="002B424F" w:rsidRPr="00677940">
          <w:rPr>
            <w:webHidden/>
          </w:rPr>
        </w:r>
        <w:r w:rsidR="002B424F" w:rsidRPr="00677940">
          <w:rPr>
            <w:webHidden/>
          </w:rPr>
          <w:fldChar w:fldCharType="separate"/>
        </w:r>
        <w:r w:rsidR="002B424F" w:rsidRPr="00677940">
          <w:rPr>
            <w:webHidden/>
          </w:rPr>
          <w:t>171</w:t>
        </w:r>
        <w:r w:rsidR="002B424F" w:rsidRPr="00677940">
          <w:rPr>
            <w:webHidden/>
          </w:rPr>
          <w:fldChar w:fldCharType="end"/>
        </w:r>
      </w:hyperlink>
    </w:p>
    <w:p w14:paraId="62F4CA15" w14:textId="77777777" w:rsidR="002B424F" w:rsidRPr="00677940" w:rsidRDefault="002D70ED" w:rsidP="00FF5482">
      <w:pPr>
        <w:pStyle w:val="30"/>
        <w:rPr>
          <w:rFonts w:eastAsiaTheme="minorEastAsia" w:cstheme="minorBidi"/>
          <w:snapToGrid/>
          <w:kern w:val="0"/>
          <w:sz w:val="22"/>
          <w:szCs w:val="22"/>
        </w:rPr>
      </w:pPr>
      <w:hyperlink w:anchor="_Toc445130913" w:history="1">
        <w:r w:rsidR="002B424F" w:rsidRPr="00677940">
          <w:rPr>
            <w:rStyle w:val="afffff2"/>
            <w:rFonts w:ascii="Calibri" w:hAnsi="Calibri"/>
          </w:rPr>
          <w:t>Routing Policy Modification</w:t>
        </w:r>
        <w:r w:rsidR="002B424F" w:rsidRPr="00677940">
          <w:rPr>
            <w:webHidden/>
          </w:rPr>
          <w:tab/>
        </w:r>
        <w:r w:rsidR="002B424F" w:rsidRPr="00677940">
          <w:rPr>
            <w:webHidden/>
          </w:rPr>
          <w:fldChar w:fldCharType="begin"/>
        </w:r>
        <w:r w:rsidR="002B424F" w:rsidRPr="00677940">
          <w:rPr>
            <w:webHidden/>
          </w:rPr>
          <w:instrText xml:space="preserve"> PAGEREF _Toc445130913 \h </w:instrText>
        </w:r>
        <w:r w:rsidR="002B424F" w:rsidRPr="00677940">
          <w:rPr>
            <w:webHidden/>
          </w:rPr>
        </w:r>
        <w:r w:rsidR="002B424F" w:rsidRPr="00677940">
          <w:rPr>
            <w:webHidden/>
          </w:rPr>
          <w:fldChar w:fldCharType="separate"/>
        </w:r>
        <w:r w:rsidR="002B424F" w:rsidRPr="00677940">
          <w:rPr>
            <w:webHidden/>
          </w:rPr>
          <w:t>181</w:t>
        </w:r>
        <w:r w:rsidR="002B424F" w:rsidRPr="00677940">
          <w:rPr>
            <w:webHidden/>
          </w:rPr>
          <w:fldChar w:fldCharType="end"/>
        </w:r>
      </w:hyperlink>
    </w:p>
    <w:p w14:paraId="63F96FDA" w14:textId="77777777" w:rsidR="002B424F" w:rsidRPr="00677940" w:rsidRDefault="002D70ED" w:rsidP="00FF5482">
      <w:pPr>
        <w:pStyle w:val="30"/>
        <w:rPr>
          <w:rFonts w:eastAsiaTheme="minorEastAsia" w:cstheme="minorBidi"/>
          <w:snapToGrid/>
          <w:kern w:val="0"/>
          <w:sz w:val="22"/>
          <w:szCs w:val="22"/>
        </w:rPr>
      </w:pPr>
      <w:hyperlink w:anchor="_Toc445130914" w:history="1">
        <w:r w:rsidR="002B424F" w:rsidRPr="00677940">
          <w:rPr>
            <w:rStyle w:val="afffff2"/>
            <w:rFonts w:ascii="Calibri" w:hAnsi="Calibri"/>
          </w:rPr>
          <w:t>BGP Peer Groups</w:t>
        </w:r>
        <w:r w:rsidR="002B424F" w:rsidRPr="00677940">
          <w:rPr>
            <w:webHidden/>
          </w:rPr>
          <w:tab/>
        </w:r>
        <w:r w:rsidR="002B424F" w:rsidRPr="00677940">
          <w:rPr>
            <w:webHidden/>
          </w:rPr>
          <w:fldChar w:fldCharType="begin"/>
        </w:r>
        <w:r w:rsidR="002B424F" w:rsidRPr="00677940">
          <w:rPr>
            <w:webHidden/>
          </w:rPr>
          <w:instrText xml:space="preserve"> PAGEREF _Toc445130914 \h </w:instrText>
        </w:r>
        <w:r w:rsidR="002B424F" w:rsidRPr="00677940">
          <w:rPr>
            <w:webHidden/>
          </w:rPr>
        </w:r>
        <w:r w:rsidR="002B424F" w:rsidRPr="00677940">
          <w:rPr>
            <w:webHidden/>
          </w:rPr>
          <w:fldChar w:fldCharType="separate"/>
        </w:r>
        <w:r w:rsidR="002B424F" w:rsidRPr="00677940">
          <w:rPr>
            <w:webHidden/>
          </w:rPr>
          <w:t>182</w:t>
        </w:r>
        <w:r w:rsidR="002B424F" w:rsidRPr="00677940">
          <w:rPr>
            <w:webHidden/>
          </w:rPr>
          <w:fldChar w:fldCharType="end"/>
        </w:r>
      </w:hyperlink>
    </w:p>
    <w:p w14:paraId="7344F16F" w14:textId="77777777" w:rsidR="002B424F" w:rsidRPr="00677940" w:rsidRDefault="002D70ED" w:rsidP="00FF5482">
      <w:pPr>
        <w:pStyle w:val="30"/>
        <w:rPr>
          <w:rFonts w:eastAsiaTheme="minorEastAsia" w:cstheme="minorBidi"/>
          <w:snapToGrid/>
          <w:kern w:val="0"/>
          <w:sz w:val="22"/>
          <w:szCs w:val="22"/>
        </w:rPr>
      </w:pPr>
      <w:hyperlink w:anchor="_Toc445130915" w:history="1">
        <w:r w:rsidR="002B424F" w:rsidRPr="00677940">
          <w:rPr>
            <w:rStyle w:val="afffff2"/>
            <w:rFonts w:ascii="Calibri" w:hAnsi="Calibri"/>
          </w:rPr>
          <w:t>BGP Multipath</w:t>
        </w:r>
        <w:r w:rsidR="002B424F" w:rsidRPr="00677940">
          <w:rPr>
            <w:webHidden/>
          </w:rPr>
          <w:tab/>
        </w:r>
        <w:r w:rsidR="002B424F" w:rsidRPr="00677940">
          <w:rPr>
            <w:webHidden/>
          </w:rPr>
          <w:fldChar w:fldCharType="begin"/>
        </w:r>
        <w:r w:rsidR="002B424F" w:rsidRPr="00677940">
          <w:rPr>
            <w:webHidden/>
          </w:rPr>
          <w:instrText xml:space="preserve"> PAGEREF _Toc445130915 \h </w:instrText>
        </w:r>
        <w:r w:rsidR="002B424F" w:rsidRPr="00677940">
          <w:rPr>
            <w:webHidden/>
          </w:rPr>
        </w:r>
        <w:r w:rsidR="002B424F" w:rsidRPr="00677940">
          <w:rPr>
            <w:webHidden/>
          </w:rPr>
          <w:fldChar w:fldCharType="separate"/>
        </w:r>
        <w:r w:rsidR="002B424F" w:rsidRPr="00677940">
          <w:rPr>
            <w:webHidden/>
          </w:rPr>
          <w:t>183</w:t>
        </w:r>
        <w:r w:rsidR="002B424F" w:rsidRPr="00677940">
          <w:rPr>
            <w:webHidden/>
          </w:rPr>
          <w:fldChar w:fldCharType="end"/>
        </w:r>
      </w:hyperlink>
    </w:p>
    <w:p w14:paraId="36EF171A" w14:textId="77777777" w:rsidR="002B424F" w:rsidRPr="00677940" w:rsidRDefault="002D70ED" w:rsidP="00FF5482">
      <w:pPr>
        <w:pStyle w:val="30"/>
        <w:rPr>
          <w:rFonts w:eastAsiaTheme="minorEastAsia" w:cstheme="minorBidi"/>
          <w:snapToGrid/>
          <w:kern w:val="0"/>
          <w:sz w:val="22"/>
          <w:szCs w:val="22"/>
        </w:rPr>
      </w:pPr>
      <w:hyperlink w:anchor="_Toc445130916" w:history="1">
        <w:r w:rsidR="002B424F" w:rsidRPr="00677940">
          <w:rPr>
            <w:rStyle w:val="afffff2"/>
            <w:rFonts w:ascii="Calibri" w:hAnsi="Calibri"/>
          </w:rPr>
          <w:t>BGP graceful-restart</w:t>
        </w:r>
        <w:r w:rsidR="002B424F" w:rsidRPr="00677940">
          <w:rPr>
            <w:webHidden/>
          </w:rPr>
          <w:tab/>
        </w:r>
        <w:r w:rsidR="002B424F" w:rsidRPr="00677940">
          <w:rPr>
            <w:webHidden/>
          </w:rPr>
          <w:fldChar w:fldCharType="begin"/>
        </w:r>
        <w:r w:rsidR="002B424F" w:rsidRPr="00677940">
          <w:rPr>
            <w:webHidden/>
          </w:rPr>
          <w:instrText xml:space="preserve"> PAGEREF _Toc445130916 \h </w:instrText>
        </w:r>
        <w:r w:rsidR="002B424F" w:rsidRPr="00677940">
          <w:rPr>
            <w:webHidden/>
          </w:rPr>
        </w:r>
        <w:r w:rsidR="002B424F" w:rsidRPr="00677940">
          <w:rPr>
            <w:webHidden/>
          </w:rPr>
          <w:fldChar w:fldCharType="separate"/>
        </w:r>
        <w:r w:rsidR="002B424F" w:rsidRPr="00677940">
          <w:rPr>
            <w:webHidden/>
          </w:rPr>
          <w:t>184</w:t>
        </w:r>
        <w:r w:rsidR="002B424F" w:rsidRPr="00677940">
          <w:rPr>
            <w:webHidden/>
          </w:rPr>
          <w:fldChar w:fldCharType="end"/>
        </w:r>
      </w:hyperlink>
    </w:p>
    <w:p w14:paraId="0D5609F4" w14:textId="77777777" w:rsidR="002B424F" w:rsidRPr="00677940" w:rsidRDefault="002D70ED" w:rsidP="00FF5482">
      <w:pPr>
        <w:pStyle w:val="30"/>
        <w:rPr>
          <w:rFonts w:eastAsiaTheme="minorEastAsia" w:cstheme="minorBidi"/>
          <w:snapToGrid/>
          <w:kern w:val="0"/>
          <w:sz w:val="22"/>
          <w:szCs w:val="22"/>
        </w:rPr>
      </w:pPr>
      <w:hyperlink w:anchor="_Toc445130917" w:history="1">
        <w:r w:rsidR="002B424F" w:rsidRPr="00677940">
          <w:rPr>
            <w:rStyle w:val="afffff2"/>
            <w:rFonts w:ascii="Calibri" w:hAnsi="Calibri"/>
          </w:rPr>
          <w:t>BGP default-metric</w:t>
        </w:r>
        <w:r w:rsidR="002B424F" w:rsidRPr="00677940">
          <w:rPr>
            <w:webHidden/>
          </w:rPr>
          <w:tab/>
        </w:r>
        <w:r w:rsidR="002B424F" w:rsidRPr="00677940">
          <w:rPr>
            <w:webHidden/>
          </w:rPr>
          <w:fldChar w:fldCharType="begin"/>
        </w:r>
        <w:r w:rsidR="002B424F" w:rsidRPr="00677940">
          <w:rPr>
            <w:webHidden/>
          </w:rPr>
          <w:instrText xml:space="preserve"> PAGEREF _Toc445130917 \h </w:instrText>
        </w:r>
        <w:r w:rsidR="002B424F" w:rsidRPr="00677940">
          <w:rPr>
            <w:webHidden/>
          </w:rPr>
        </w:r>
        <w:r w:rsidR="002B424F" w:rsidRPr="00677940">
          <w:rPr>
            <w:webHidden/>
          </w:rPr>
          <w:fldChar w:fldCharType="separate"/>
        </w:r>
        <w:r w:rsidR="002B424F" w:rsidRPr="00677940">
          <w:rPr>
            <w:webHidden/>
          </w:rPr>
          <w:t>185</w:t>
        </w:r>
        <w:r w:rsidR="002B424F" w:rsidRPr="00677940">
          <w:rPr>
            <w:webHidden/>
          </w:rPr>
          <w:fldChar w:fldCharType="end"/>
        </w:r>
      </w:hyperlink>
    </w:p>
    <w:p w14:paraId="38C89063" w14:textId="77777777" w:rsidR="002B424F" w:rsidRPr="00677940" w:rsidRDefault="002D70ED" w:rsidP="00FF5482">
      <w:pPr>
        <w:pStyle w:val="30"/>
        <w:rPr>
          <w:rFonts w:eastAsiaTheme="minorEastAsia" w:cstheme="minorBidi"/>
          <w:snapToGrid/>
          <w:kern w:val="0"/>
          <w:sz w:val="22"/>
          <w:szCs w:val="22"/>
        </w:rPr>
      </w:pPr>
      <w:hyperlink w:anchor="_Toc445130918" w:history="1">
        <w:r w:rsidR="002B424F" w:rsidRPr="00677940">
          <w:rPr>
            <w:rStyle w:val="afffff2"/>
            <w:rFonts w:ascii="Calibri" w:hAnsi="Calibri"/>
          </w:rPr>
          <w:t>BGP redistribute-internal</w:t>
        </w:r>
        <w:r w:rsidR="002B424F" w:rsidRPr="00677940">
          <w:rPr>
            <w:webHidden/>
          </w:rPr>
          <w:tab/>
        </w:r>
        <w:r w:rsidR="002B424F" w:rsidRPr="00677940">
          <w:rPr>
            <w:webHidden/>
          </w:rPr>
          <w:fldChar w:fldCharType="begin"/>
        </w:r>
        <w:r w:rsidR="002B424F" w:rsidRPr="00677940">
          <w:rPr>
            <w:webHidden/>
          </w:rPr>
          <w:instrText xml:space="preserve"> PAGEREF _Toc445130918 \h </w:instrText>
        </w:r>
        <w:r w:rsidR="002B424F" w:rsidRPr="00677940">
          <w:rPr>
            <w:webHidden/>
          </w:rPr>
        </w:r>
        <w:r w:rsidR="002B424F" w:rsidRPr="00677940">
          <w:rPr>
            <w:webHidden/>
          </w:rPr>
          <w:fldChar w:fldCharType="separate"/>
        </w:r>
        <w:r w:rsidR="002B424F" w:rsidRPr="00677940">
          <w:rPr>
            <w:webHidden/>
          </w:rPr>
          <w:t>185</w:t>
        </w:r>
        <w:r w:rsidR="002B424F" w:rsidRPr="00677940">
          <w:rPr>
            <w:webHidden/>
          </w:rPr>
          <w:fldChar w:fldCharType="end"/>
        </w:r>
      </w:hyperlink>
    </w:p>
    <w:p w14:paraId="0157E908" w14:textId="77777777" w:rsidR="002B424F" w:rsidRPr="00677940" w:rsidRDefault="002D70ED" w:rsidP="00FF5482">
      <w:pPr>
        <w:pStyle w:val="30"/>
        <w:rPr>
          <w:rFonts w:eastAsiaTheme="minorEastAsia" w:cstheme="minorBidi"/>
          <w:snapToGrid/>
          <w:kern w:val="0"/>
          <w:sz w:val="22"/>
          <w:szCs w:val="22"/>
        </w:rPr>
      </w:pPr>
      <w:hyperlink w:anchor="_Toc445130919" w:history="1">
        <w:r w:rsidR="002B424F" w:rsidRPr="00677940">
          <w:rPr>
            <w:rStyle w:val="afffff2"/>
            <w:rFonts w:ascii="Calibri" w:hAnsi="Calibri"/>
          </w:rPr>
          <w:t>BGP Password encryption</w:t>
        </w:r>
        <w:r w:rsidR="002B424F" w:rsidRPr="00677940">
          <w:rPr>
            <w:webHidden/>
          </w:rPr>
          <w:tab/>
        </w:r>
        <w:r w:rsidR="002B424F" w:rsidRPr="00677940">
          <w:rPr>
            <w:webHidden/>
          </w:rPr>
          <w:fldChar w:fldCharType="begin"/>
        </w:r>
        <w:r w:rsidR="002B424F" w:rsidRPr="00677940">
          <w:rPr>
            <w:webHidden/>
          </w:rPr>
          <w:instrText xml:space="preserve"> PAGEREF _Toc445130919 \h </w:instrText>
        </w:r>
        <w:r w:rsidR="002B424F" w:rsidRPr="00677940">
          <w:rPr>
            <w:webHidden/>
          </w:rPr>
        </w:r>
        <w:r w:rsidR="002B424F" w:rsidRPr="00677940">
          <w:rPr>
            <w:webHidden/>
          </w:rPr>
          <w:fldChar w:fldCharType="separate"/>
        </w:r>
        <w:r w:rsidR="002B424F" w:rsidRPr="00677940">
          <w:rPr>
            <w:webHidden/>
          </w:rPr>
          <w:t>185</w:t>
        </w:r>
        <w:r w:rsidR="002B424F" w:rsidRPr="00677940">
          <w:rPr>
            <w:webHidden/>
          </w:rPr>
          <w:fldChar w:fldCharType="end"/>
        </w:r>
      </w:hyperlink>
    </w:p>
    <w:p w14:paraId="24937AD3" w14:textId="77777777" w:rsidR="002B424F" w:rsidRPr="00677940" w:rsidRDefault="002D70ED" w:rsidP="00FF5482">
      <w:pPr>
        <w:pStyle w:val="30"/>
        <w:rPr>
          <w:rFonts w:eastAsiaTheme="minorEastAsia" w:cstheme="minorBidi"/>
          <w:snapToGrid/>
          <w:kern w:val="0"/>
          <w:sz w:val="22"/>
          <w:szCs w:val="22"/>
        </w:rPr>
      </w:pPr>
      <w:hyperlink w:anchor="_Toc445130920" w:history="1">
        <w:r w:rsidR="002B424F" w:rsidRPr="00677940">
          <w:rPr>
            <w:rStyle w:val="afffff2"/>
            <w:rFonts w:ascii="Calibri" w:hAnsi="Calibri"/>
          </w:rPr>
          <w:t>BGP disable-adj-out</w:t>
        </w:r>
        <w:r w:rsidR="002B424F" w:rsidRPr="00677940">
          <w:rPr>
            <w:webHidden/>
          </w:rPr>
          <w:tab/>
        </w:r>
        <w:r w:rsidR="002B424F" w:rsidRPr="00677940">
          <w:rPr>
            <w:webHidden/>
          </w:rPr>
          <w:fldChar w:fldCharType="begin"/>
        </w:r>
        <w:r w:rsidR="002B424F" w:rsidRPr="00677940">
          <w:rPr>
            <w:webHidden/>
          </w:rPr>
          <w:instrText xml:space="preserve"> PAGEREF _Toc445130920 \h </w:instrText>
        </w:r>
        <w:r w:rsidR="002B424F" w:rsidRPr="00677940">
          <w:rPr>
            <w:webHidden/>
          </w:rPr>
        </w:r>
        <w:r w:rsidR="002B424F" w:rsidRPr="00677940">
          <w:rPr>
            <w:webHidden/>
          </w:rPr>
          <w:fldChar w:fldCharType="separate"/>
        </w:r>
        <w:r w:rsidR="002B424F" w:rsidRPr="00677940">
          <w:rPr>
            <w:webHidden/>
          </w:rPr>
          <w:t>186</w:t>
        </w:r>
        <w:r w:rsidR="002B424F" w:rsidRPr="00677940">
          <w:rPr>
            <w:webHidden/>
          </w:rPr>
          <w:fldChar w:fldCharType="end"/>
        </w:r>
      </w:hyperlink>
    </w:p>
    <w:p w14:paraId="48DBBCDB" w14:textId="77777777" w:rsidR="002B424F" w:rsidRPr="00677940" w:rsidRDefault="002D70ED" w:rsidP="00FF5482">
      <w:pPr>
        <w:pStyle w:val="30"/>
        <w:rPr>
          <w:rFonts w:eastAsiaTheme="minorEastAsia" w:cstheme="minorBidi"/>
          <w:snapToGrid/>
          <w:kern w:val="0"/>
          <w:sz w:val="22"/>
          <w:szCs w:val="22"/>
        </w:rPr>
      </w:pPr>
      <w:hyperlink w:anchor="_Toc445130921" w:history="1">
        <w:r w:rsidR="002B424F" w:rsidRPr="00677940">
          <w:rPr>
            <w:rStyle w:val="afffff2"/>
            <w:rFonts w:ascii="Calibri" w:hAnsi="Calibri"/>
          </w:rPr>
          <w:t>Use of set as-path prepend Command</w:t>
        </w:r>
        <w:r w:rsidR="002B424F" w:rsidRPr="00677940">
          <w:rPr>
            <w:webHidden/>
          </w:rPr>
          <w:tab/>
        </w:r>
        <w:r w:rsidR="002B424F" w:rsidRPr="00677940">
          <w:rPr>
            <w:webHidden/>
          </w:rPr>
          <w:fldChar w:fldCharType="begin"/>
        </w:r>
        <w:r w:rsidR="002B424F" w:rsidRPr="00677940">
          <w:rPr>
            <w:webHidden/>
          </w:rPr>
          <w:instrText xml:space="preserve"> PAGEREF _Toc445130921 \h </w:instrText>
        </w:r>
        <w:r w:rsidR="002B424F" w:rsidRPr="00677940">
          <w:rPr>
            <w:webHidden/>
          </w:rPr>
        </w:r>
        <w:r w:rsidR="002B424F" w:rsidRPr="00677940">
          <w:rPr>
            <w:webHidden/>
          </w:rPr>
          <w:fldChar w:fldCharType="separate"/>
        </w:r>
        <w:r w:rsidR="002B424F" w:rsidRPr="00677940">
          <w:rPr>
            <w:webHidden/>
          </w:rPr>
          <w:t>186</w:t>
        </w:r>
        <w:r w:rsidR="002B424F" w:rsidRPr="00677940">
          <w:rPr>
            <w:webHidden/>
          </w:rPr>
          <w:fldChar w:fldCharType="end"/>
        </w:r>
      </w:hyperlink>
    </w:p>
    <w:p w14:paraId="30E8F87C" w14:textId="77777777" w:rsidR="002B424F" w:rsidRPr="00677940" w:rsidRDefault="002D70ED">
      <w:pPr>
        <w:pStyle w:val="20"/>
        <w:rPr>
          <w:rFonts w:ascii="Calibri" w:eastAsiaTheme="minorEastAsia" w:hAnsi="Calibri" w:cstheme="minorBidi"/>
          <w:noProof/>
          <w:snapToGrid/>
          <w:kern w:val="0"/>
          <w:sz w:val="22"/>
          <w:szCs w:val="22"/>
        </w:rPr>
      </w:pPr>
      <w:hyperlink w:anchor="_Toc445130922" w:history="1">
        <w:r w:rsidR="002B424F" w:rsidRPr="00677940">
          <w:rPr>
            <w:rStyle w:val="afffff2"/>
            <w:rFonts w:ascii="Calibri" w:hAnsi="Calibri"/>
            <w:noProof/>
          </w:rPr>
          <w:t>Route Flap Dampening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187</w:t>
        </w:r>
        <w:r w:rsidR="002B424F" w:rsidRPr="00677940">
          <w:rPr>
            <w:rFonts w:ascii="Calibri" w:hAnsi="Calibri"/>
            <w:noProof/>
            <w:webHidden/>
          </w:rPr>
          <w:fldChar w:fldCharType="end"/>
        </w:r>
      </w:hyperlink>
    </w:p>
    <w:p w14:paraId="749183D0"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23" w:history="1">
        <w:r w:rsidR="002B424F" w:rsidRPr="00677940">
          <w:rPr>
            <w:rStyle w:val="afffff2"/>
            <w:rFonts w:ascii="Calibri" w:hAnsi="Calibri"/>
            <w:noProof/>
            <w14:scene3d>
              <w14:camera w14:prst="orthographicFront"/>
              <w14:lightRig w14:rig="threePt" w14:dir="t">
                <w14:rot w14:lat="0" w14:lon="0" w14:rev="0"/>
              </w14:lightRig>
            </w14:scene3d>
          </w:rPr>
          <w:t>Chapter 10.</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IGMP Snooping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188</w:t>
        </w:r>
        <w:r w:rsidR="002B424F" w:rsidRPr="00677940">
          <w:rPr>
            <w:rFonts w:ascii="Calibri" w:hAnsi="Calibri"/>
            <w:noProof/>
            <w:webHidden/>
          </w:rPr>
          <w:fldChar w:fldCharType="end"/>
        </w:r>
      </w:hyperlink>
    </w:p>
    <w:p w14:paraId="0D7AA971" w14:textId="77777777" w:rsidR="002B424F" w:rsidRPr="00677940" w:rsidRDefault="002D70ED">
      <w:pPr>
        <w:pStyle w:val="20"/>
        <w:rPr>
          <w:rFonts w:ascii="Calibri" w:eastAsiaTheme="minorEastAsia" w:hAnsi="Calibri" w:cstheme="minorBidi"/>
          <w:noProof/>
          <w:snapToGrid/>
          <w:kern w:val="0"/>
          <w:sz w:val="22"/>
          <w:szCs w:val="22"/>
        </w:rPr>
      </w:pPr>
      <w:hyperlink w:anchor="_Toc445130924" w:history="1">
        <w:r w:rsidR="002B424F" w:rsidRPr="00677940">
          <w:rPr>
            <w:rStyle w:val="afffff2"/>
            <w:rFonts w:ascii="Calibri" w:hAnsi="Calibri"/>
            <w:noProof/>
          </w:rPr>
          <w:t>IGMP Snooping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189</w:t>
        </w:r>
        <w:r w:rsidR="002B424F" w:rsidRPr="00677940">
          <w:rPr>
            <w:rFonts w:ascii="Calibri" w:hAnsi="Calibri"/>
            <w:noProof/>
            <w:webHidden/>
          </w:rPr>
          <w:fldChar w:fldCharType="end"/>
        </w:r>
      </w:hyperlink>
    </w:p>
    <w:p w14:paraId="35C316AA" w14:textId="77777777" w:rsidR="002B424F" w:rsidRPr="00677940" w:rsidRDefault="002D70ED">
      <w:pPr>
        <w:pStyle w:val="20"/>
        <w:rPr>
          <w:rFonts w:ascii="Calibri" w:eastAsiaTheme="minorEastAsia" w:hAnsi="Calibri" w:cstheme="minorBidi"/>
          <w:noProof/>
          <w:snapToGrid/>
          <w:kern w:val="0"/>
          <w:sz w:val="22"/>
          <w:szCs w:val="22"/>
        </w:rPr>
      </w:pPr>
      <w:hyperlink w:anchor="_Toc445130925" w:history="1">
        <w:r w:rsidR="002B424F" w:rsidRPr="00677940">
          <w:rPr>
            <w:rStyle w:val="afffff2"/>
            <w:rFonts w:ascii="Calibri" w:hAnsi="Calibri"/>
            <w:noProof/>
          </w:rPr>
          <w:t>IGMP Snooping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190</w:t>
        </w:r>
        <w:r w:rsidR="002B424F" w:rsidRPr="00677940">
          <w:rPr>
            <w:rFonts w:ascii="Calibri" w:hAnsi="Calibri"/>
            <w:noProof/>
            <w:webHidden/>
          </w:rPr>
          <w:fldChar w:fldCharType="end"/>
        </w:r>
      </w:hyperlink>
    </w:p>
    <w:p w14:paraId="18493D98" w14:textId="77777777" w:rsidR="002B424F" w:rsidRPr="00677940" w:rsidRDefault="002D70ED" w:rsidP="00FF5482">
      <w:pPr>
        <w:pStyle w:val="30"/>
        <w:rPr>
          <w:rFonts w:eastAsiaTheme="minorEastAsia" w:cstheme="minorBidi"/>
          <w:snapToGrid/>
          <w:kern w:val="0"/>
          <w:sz w:val="22"/>
          <w:szCs w:val="22"/>
        </w:rPr>
      </w:pPr>
      <w:hyperlink w:anchor="_Toc445130926" w:history="1">
        <w:r w:rsidR="002B424F" w:rsidRPr="00677940">
          <w:rPr>
            <w:rStyle w:val="afffff2"/>
            <w:rFonts w:ascii="Calibri" w:hAnsi="Calibri"/>
          </w:rPr>
          <w:t>Enable IGMP Snooping on a VLAN</w:t>
        </w:r>
        <w:r w:rsidR="002B424F" w:rsidRPr="00677940">
          <w:rPr>
            <w:webHidden/>
          </w:rPr>
          <w:tab/>
        </w:r>
        <w:r w:rsidR="002B424F" w:rsidRPr="00677940">
          <w:rPr>
            <w:webHidden/>
          </w:rPr>
          <w:fldChar w:fldCharType="begin"/>
        </w:r>
        <w:r w:rsidR="002B424F" w:rsidRPr="00677940">
          <w:rPr>
            <w:webHidden/>
          </w:rPr>
          <w:instrText xml:space="preserve"> PAGEREF _Toc445130926 \h </w:instrText>
        </w:r>
        <w:r w:rsidR="002B424F" w:rsidRPr="00677940">
          <w:rPr>
            <w:webHidden/>
          </w:rPr>
        </w:r>
        <w:r w:rsidR="002B424F" w:rsidRPr="00677940">
          <w:rPr>
            <w:webHidden/>
          </w:rPr>
          <w:fldChar w:fldCharType="separate"/>
        </w:r>
        <w:r w:rsidR="002B424F" w:rsidRPr="00677940">
          <w:rPr>
            <w:webHidden/>
          </w:rPr>
          <w:t>190</w:t>
        </w:r>
        <w:r w:rsidR="002B424F" w:rsidRPr="00677940">
          <w:rPr>
            <w:webHidden/>
          </w:rPr>
          <w:fldChar w:fldCharType="end"/>
        </w:r>
      </w:hyperlink>
    </w:p>
    <w:p w14:paraId="4CCCAEC9" w14:textId="77777777" w:rsidR="002B424F" w:rsidRPr="00677940" w:rsidRDefault="002D70ED" w:rsidP="00FF5482">
      <w:pPr>
        <w:pStyle w:val="30"/>
        <w:rPr>
          <w:rFonts w:eastAsiaTheme="minorEastAsia" w:cstheme="minorBidi"/>
          <w:snapToGrid/>
          <w:kern w:val="0"/>
          <w:sz w:val="22"/>
          <w:szCs w:val="22"/>
        </w:rPr>
      </w:pPr>
      <w:hyperlink w:anchor="_Toc445130927" w:history="1">
        <w:r w:rsidR="002B424F" w:rsidRPr="00677940">
          <w:rPr>
            <w:rStyle w:val="afffff2"/>
            <w:rFonts w:ascii="Calibri" w:hAnsi="Calibri"/>
          </w:rPr>
          <w:t>Configure IGMP Snooping Functionality</w:t>
        </w:r>
        <w:r w:rsidR="002B424F" w:rsidRPr="00677940">
          <w:rPr>
            <w:webHidden/>
          </w:rPr>
          <w:tab/>
        </w:r>
        <w:r w:rsidR="002B424F" w:rsidRPr="00677940">
          <w:rPr>
            <w:webHidden/>
          </w:rPr>
          <w:fldChar w:fldCharType="begin"/>
        </w:r>
        <w:r w:rsidR="002B424F" w:rsidRPr="00677940">
          <w:rPr>
            <w:webHidden/>
          </w:rPr>
          <w:instrText xml:space="preserve"> PAGEREF _Toc445130927 \h </w:instrText>
        </w:r>
        <w:r w:rsidR="002B424F" w:rsidRPr="00677940">
          <w:rPr>
            <w:webHidden/>
          </w:rPr>
        </w:r>
        <w:r w:rsidR="002B424F" w:rsidRPr="00677940">
          <w:rPr>
            <w:webHidden/>
          </w:rPr>
          <w:fldChar w:fldCharType="separate"/>
        </w:r>
        <w:r w:rsidR="002B424F" w:rsidRPr="00677940">
          <w:rPr>
            <w:webHidden/>
          </w:rPr>
          <w:t>190</w:t>
        </w:r>
        <w:r w:rsidR="002B424F" w:rsidRPr="00677940">
          <w:rPr>
            <w:webHidden/>
          </w:rPr>
          <w:fldChar w:fldCharType="end"/>
        </w:r>
      </w:hyperlink>
    </w:p>
    <w:p w14:paraId="635A2232" w14:textId="77777777" w:rsidR="002B424F" w:rsidRPr="00677940" w:rsidRDefault="002D70ED">
      <w:pPr>
        <w:pStyle w:val="20"/>
        <w:rPr>
          <w:rFonts w:ascii="Calibri" w:eastAsiaTheme="minorEastAsia" w:hAnsi="Calibri" w:cstheme="minorBidi"/>
          <w:noProof/>
          <w:snapToGrid/>
          <w:kern w:val="0"/>
          <w:sz w:val="22"/>
          <w:szCs w:val="22"/>
        </w:rPr>
      </w:pPr>
      <w:hyperlink w:anchor="_Toc445130928" w:history="1">
        <w:r w:rsidR="002B424F" w:rsidRPr="00677940">
          <w:rPr>
            <w:rStyle w:val="afffff2"/>
            <w:rFonts w:ascii="Calibri" w:hAnsi="Calibri"/>
            <w:noProof/>
          </w:rPr>
          <w:t>Display System and Network Statistics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196</w:t>
        </w:r>
        <w:r w:rsidR="002B424F" w:rsidRPr="00677940">
          <w:rPr>
            <w:rFonts w:ascii="Calibri" w:hAnsi="Calibri"/>
            <w:noProof/>
            <w:webHidden/>
          </w:rPr>
          <w:fldChar w:fldCharType="end"/>
        </w:r>
      </w:hyperlink>
    </w:p>
    <w:p w14:paraId="13DEB574"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29" w:history="1">
        <w:r w:rsidR="002B424F" w:rsidRPr="00677940">
          <w:rPr>
            <w:rStyle w:val="afffff2"/>
            <w:rFonts w:ascii="Calibri" w:hAnsi="Calibri"/>
            <w:noProof/>
            <w14:scene3d>
              <w14:camera w14:prst="orthographicFront"/>
              <w14:lightRig w14:rig="threePt" w14:dir="t">
                <w14:rot w14:lat="0" w14:lon="0" w14:rev="0"/>
              </w14:lightRig>
            </w14:scene3d>
          </w:rPr>
          <w:t>Chapter 11.</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IP Multicast Routing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_Toc445130929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197</w:t>
        </w:r>
        <w:r w:rsidR="002B424F" w:rsidRPr="00677940">
          <w:rPr>
            <w:rFonts w:ascii="Calibri" w:hAnsi="Calibri"/>
            <w:noProof/>
            <w:webHidden/>
          </w:rPr>
          <w:fldChar w:fldCharType="end"/>
        </w:r>
      </w:hyperlink>
    </w:p>
    <w:p w14:paraId="61E3DC16" w14:textId="77777777" w:rsidR="002B424F" w:rsidRPr="00677940" w:rsidRDefault="002D70ED">
      <w:pPr>
        <w:pStyle w:val="20"/>
        <w:rPr>
          <w:rFonts w:ascii="Calibri" w:eastAsiaTheme="minorEastAsia" w:hAnsi="Calibri" w:cstheme="minorBidi"/>
          <w:noProof/>
          <w:snapToGrid/>
          <w:kern w:val="0"/>
          <w:sz w:val="22"/>
          <w:szCs w:val="22"/>
        </w:rPr>
      </w:pPr>
      <w:hyperlink w:anchor="_Toc445130930" w:history="1">
        <w:r w:rsidR="002B424F" w:rsidRPr="00677940">
          <w:rPr>
            <w:rStyle w:val="afffff2"/>
            <w:rFonts w:ascii="Calibri" w:hAnsi="Calibri"/>
            <w:noProof/>
          </w:rPr>
          <w:t>IP Multicast Routing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_Toc445130930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198</w:t>
        </w:r>
        <w:r w:rsidR="002B424F" w:rsidRPr="00677940">
          <w:rPr>
            <w:rFonts w:ascii="Calibri" w:hAnsi="Calibri"/>
            <w:noProof/>
            <w:webHidden/>
          </w:rPr>
          <w:fldChar w:fldCharType="end"/>
        </w:r>
      </w:hyperlink>
    </w:p>
    <w:p w14:paraId="7D7F13A0" w14:textId="77777777" w:rsidR="002B424F" w:rsidRPr="00677940" w:rsidRDefault="002D70ED">
      <w:pPr>
        <w:pStyle w:val="20"/>
        <w:rPr>
          <w:rFonts w:ascii="Calibri" w:eastAsiaTheme="minorEastAsia" w:hAnsi="Calibri" w:cstheme="minorBidi"/>
          <w:noProof/>
          <w:snapToGrid/>
          <w:kern w:val="0"/>
          <w:sz w:val="22"/>
          <w:szCs w:val="22"/>
        </w:rPr>
      </w:pPr>
      <w:hyperlink w:anchor="_Toc445130931" w:history="1">
        <w:r w:rsidR="002B424F" w:rsidRPr="00677940">
          <w:rPr>
            <w:rStyle w:val="afffff2"/>
            <w:rFonts w:ascii="Calibri" w:hAnsi="Calibri"/>
            <w:noProof/>
          </w:rPr>
          <w:t>IGMP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_Toc445130931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199</w:t>
        </w:r>
        <w:r w:rsidR="002B424F" w:rsidRPr="00677940">
          <w:rPr>
            <w:rFonts w:ascii="Calibri" w:hAnsi="Calibri"/>
            <w:noProof/>
            <w:webHidden/>
          </w:rPr>
          <w:fldChar w:fldCharType="end"/>
        </w:r>
      </w:hyperlink>
    </w:p>
    <w:p w14:paraId="0F20E6F3" w14:textId="77777777" w:rsidR="002B424F" w:rsidRPr="00677940" w:rsidRDefault="002D70ED">
      <w:pPr>
        <w:pStyle w:val="20"/>
        <w:rPr>
          <w:rFonts w:ascii="Calibri" w:eastAsiaTheme="minorEastAsia" w:hAnsi="Calibri" w:cstheme="minorBidi"/>
          <w:noProof/>
          <w:snapToGrid/>
          <w:kern w:val="0"/>
          <w:sz w:val="22"/>
          <w:szCs w:val="22"/>
        </w:rPr>
      </w:pPr>
      <w:hyperlink w:anchor="_Toc445130932" w:history="1">
        <w:r w:rsidR="002B424F" w:rsidRPr="00677940">
          <w:rPr>
            <w:rStyle w:val="afffff2"/>
            <w:rFonts w:ascii="Calibri" w:hAnsi="Calibri"/>
            <w:noProof/>
          </w:rPr>
          <w:t>PIM-SM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_Toc445130932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200</w:t>
        </w:r>
        <w:r w:rsidR="002B424F" w:rsidRPr="00677940">
          <w:rPr>
            <w:rFonts w:ascii="Calibri" w:hAnsi="Calibri"/>
            <w:noProof/>
            <w:webHidden/>
          </w:rPr>
          <w:fldChar w:fldCharType="end"/>
        </w:r>
      </w:hyperlink>
    </w:p>
    <w:p w14:paraId="7C48BBA2" w14:textId="77777777" w:rsidR="002B424F" w:rsidRPr="00677940" w:rsidRDefault="002D70ED">
      <w:pPr>
        <w:pStyle w:val="20"/>
        <w:rPr>
          <w:rFonts w:ascii="Calibri" w:eastAsiaTheme="minorEastAsia" w:hAnsi="Calibri" w:cstheme="minorBidi"/>
          <w:noProof/>
          <w:snapToGrid/>
          <w:kern w:val="0"/>
          <w:sz w:val="22"/>
          <w:szCs w:val="22"/>
        </w:rPr>
      </w:pPr>
      <w:hyperlink w:anchor="_Toc445130933" w:history="1">
        <w:r w:rsidR="002B424F" w:rsidRPr="00677940">
          <w:rPr>
            <w:rStyle w:val="afffff2"/>
            <w:rFonts w:ascii="Calibri" w:hAnsi="Calibri"/>
            <w:noProof/>
          </w:rPr>
          <w:t>IP Multicast Routing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_Toc445130933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201</w:t>
        </w:r>
        <w:r w:rsidR="002B424F" w:rsidRPr="00677940">
          <w:rPr>
            <w:rFonts w:ascii="Calibri" w:hAnsi="Calibri"/>
            <w:noProof/>
            <w:webHidden/>
          </w:rPr>
          <w:fldChar w:fldCharType="end"/>
        </w:r>
      </w:hyperlink>
    </w:p>
    <w:p w14:paraId="0D53415F" w14:textId="77777777" w:rsidR="002B424F" w:rsidRPr="00677940" w:rsidRDefault="002D70ED" w:rsidP="00FF5482">
      <w:pPr>
        <w:pStyle w:val="30"/>
        <w:rPr>
          <w:rFonts w:eastAsiaTheme="minorEastAsia" w:cstheme="minorBidi"/>
          <w:snapToGrid/>
          <w:kern w:val="0"/>
          <w:sz w:val="22"/>
          <w:szCs w:val="22"/>
        </w:rPr>
      </w:pPr>
      <w:hyperlink w:anchor="_Toc445130934" w:history="1">
        <w:r w:rsidR="002B424F" w:rsidRPr="00677940">
          <w:rPr>
            <w:rStyle w:val="afffff2"/>
            <w:rFonts w:ascii="Calibri" w:hAnsi="Calibri"/>
          </w:rPr>
          <w:t>Enable IP Multicast Routing</w:t>
        </w:r>
        <w:r w:rsidR="002B424F" w:rsidRPr="00677940">
          <w:rPr>
            <w:webHidden/>
          </w:rPr>
          <w:tab/>
        </w:r>
        <w:r w:rsidR="002B424F" w:rsidRPr="00677940">
          <w:rPr>
            <w:webHidden/>
          </w:rPr>
          <w:fldChar w:fldCharType="begin"/>
        </w:r>
        <w:r w:rsidR="002B424F" w:rsidRPr="00677940">
          <w:rPr>
            <w:webHidden/>
          </w:rPr>
          <w:instrText xml:space="preserve"> PAGEREF _Toc445130934 \h </w:instrText>
        </w:r>
        <w:r w:rsidR="002B424F" w:rsidRPr="00677940">
          <w:rPr>
            <w:webHidden/>
          </w:rPr>
        </w:r>
        <w:r w:rsidR="002B424F" w:rsidRPr="00677940">
          <w:rPr>
            <w:webHidden/>
          </w:rPr>
          <w:fldChar w:fldCharType="separate"/>
        </w:r>
        <w:r w:rsidR="002B424F" w:rsidRPr="00677940">
          <w:rPr>
            <w:webHidden/>
          </w:rPr>
          <w:t>201</w:t>
        </w:r>
        <w:r w:rsidR="002B424F" w:rsidRPr="00677940">
          <w:rPr>
            <w:webHidden/>
          </w:rPr>
          <w:fldChar w:fldCharType="end"/>
        </w:r>
      </w:hyperlink>
    </w:p>
    <w:p w14:paraId="4DFF9561" w14:textId="77777777" w:rsidR="002B424F" w:rsidRPr="00677940" w:rsidRDefault="002D70ED" w:rsidP="00FF5482">
      <w:pPr>
        <w:pStyle w:val="30"/>
        <w:rPr>
          <w:rFonts w:eastAsiaTheme="minorEastAsia" w:cstheme="minorBidi"/>
          <w:snapToGrid/>
          <w:kern w:val="0"/>
          <w:sz w:val="22"/>
          <w:szCs w:val="22"/>
        </w:rPr>
      </w:pPr>
      <w:hyperlink w:anchor="_Toc445130935" w:history="1">
        <w:r w:rsidR="002B424F" w:rsidRPr="00677940">
          <w:rPr>
            <w:rStyle w:val="afffff2"/>
            <w:rFonts w:ascii="Calibri" w:hAnsi="Calibri"/>
          </w:rPr>
          <w:t>Enable IGMP and PIM on an interface</w:t>
        </w:r>
        <w:r w:rsidR="002B424F" w:rsidRPr="00677940">
          <w:rPr>
            <w:webHidden/>
          </w:rPr>
          <w:tab/>
        </w:r>
        <w:r w:rsidR="002B424F" w:rsidRPr="00677940">
          <w:rPr>
            <w:webHidden/>
          </w:rPr>
          <w:fldChar w:fldCharType="begin"/>
        </w:r>
        <w:r w:rsidR="002B424F" w:rsidRPr="00677940">
          <w:rPr>
            <w:webHidden/>
          </w:rPr>
          <w:instrText xml:space="preserve"> PAGEREF _Toc445130935 \h </w:instrText>
        </w:r>
        <w:r w:rsidR="002B424F" w:rsidRPr="00677940">
          <w:rPr>
            <w:webHidden/>
          </w:rPr>
        </w:r>
        <w:r w:rsidR="002B424F" w:rsidRPr="00677940">
          <w:rPr>
            <w:webHidden/>
          </w:rPr>
          <w:fldChar w:fldCharType="separate"/>
        </w:r>
        <w:r w:rsidR="002B424F" w:rsidRPr="00677940">
          <w:rPr>
            <w:webHidden/>
          </w:rPr>
          <w:t>201</w:t>
        </w:r>
        <w:r w:rsidR="002B424F" w:rsidRPr="00677940">
          <w:rPr>
            <w:webHidden/>
          </w:rPr>
          <w:fldChar w:fldCharType="end"/>
        </w:r>
      </w:hyperlink>
    </w:p>
    <w:p w14:paraId="61128919" w14:textId="77777777" w:rsidR="002B424F" w:rsidRPr="00677940" w:rsidRDefault="002D70ED" w:rsidP="00FF5482">
      <w:pPr>
        <w:pStyle w:val="30"/>
        <w:rPr>
          <w:rFonts w:eastAsiaTheme="minorEastAsia" w:cstheme="minorBidi"/>
          <w:snapToGrid/>
          <w:kern w:val="0"/>
          <w:sz w:val="22"/>
          <w:szCs w:val="22"/>
        </w:rPr>
      </w:pPr>
      <w:hyperlink w:anchor="_Toc445130936" w:history="1">
        <w:r w:rsidR="002B424F" w:rsidRPr="00677940">
          <w:rPr>
            <w:rStyle w:val="afffff2"/>
            <w:rFonts w:ascii="Calibri" w:hAnsi="Calibri"/>
          </w:rPr>
          <w:t>Configure Multicast Functionality</w:t>
        </w:r>
        <w:r w:rsidR="002B424F" w:rsidRPr="00677940">
          <w:rPr>
            <w:webHidden/>
          </w:rPr>
          <w:tab/>
        </w:r>
        <w:r w:rsidR="002B424F" w:rsidRPr="00677940">
          <w:rPr>
            <w:webHidden/>
          </w:rPr>
          <w:fldChar w:fldCharType="begin"/>
        </w:r>
        <w:r w:rsidR="002B424F" w:rsidRPr="00677940">
          <w:rPr>
            <w:webHidden/>
          </w:rPr>
          <w:instrText xml:space="preserve"> PAGEREF _Toc445130936 \h </w:instrText>
        </w:r>
        <w:r w:rsidR="002B424F" w:rsidRPr="00677940">
          <w:rPr>
            <w:webHidden/>
          </w:rPr>
        </w:r>
        <w:r w:rsidR="002B424F" w:rsidRPr="00677940">
          <w:rPr>
            <w:webHidden/>
          </w:rPr>
          <w:fldChar w:fldCharType="separate"/>
        </w:r>
        <w:r w:rsidR="002B424F" w:rsidRPr="00677940">
          <w:rPr>
            <w:webHidden/>
          </w:rPr>
          <w:t>201</w:t>
        </w:r>
        <w:r w:rsidR="002B424F" w:rsidRPr="00677940">
          <w:rPr>
            <w:webHidden/>
          </w:rPr>
          <w:fldChar w:fldCharType="end"/>
        </w:r>
      </w:hyperlink>
    </w:p>
    <w:p w14:paraId="1F225C46" w14:textId="77777777" w:rsidR="002B424F" w:rsidRPr="00677940" w:rsidRDefault="002D70ED" w:rsidP="00FF5482">
      <w:pPr>
        <w:pStyle w:val="30"/>
        <w:rPr>
          <w:rFonts w:eastAsiaTheme="minorEastAsia" w:cstheme="minorBidi"/>
          <w:snapToGrid/>
          <w:kern w:val="0"/>
          <w:sz w:val="22"/>
          <w:szCs w:val="22"/>
        </w:rPr>
      </w:pPr>
      <w:hyperlink w:anchor="_Toc445130937" w:history="1">
        <w:r w:rsidR="002B424F" w:rsidRPr="00677940">
          <w:rPr>
            <w:rStyle w:val="afffff2"/>
            <w:rFonts w:ascii="Calibri" w:hAnsi="Calibri"/>
          </w:rPr>
          <w:t>Configure IGMP Functionality</w:t>
        </w:r>
        <w:r w:rsidR="002B424F" w:rsidRPr="00677940">
          <w:rPr>
            <w:webHidden/>
          </w:rPr>
          <w:tab/>
        </w:r>
        <w:r w:rsidR="002B424F" w:rsidRPr="00677940">
          <w:rPr>
            <w:webHidden/>
          </w:rPr>
          <w:fldChar w:fldCharType="begin"/>
        </w:r>
        <w:r w:rsidR="002B424F" w:rsidRPr="00677940">
          <w:rPr>
            <w:webHidden/>
          </w:rPr>
          <w:instrText xml:space="preserve"> PAGEREF _Toc445130937 \h </w:instrText>
        </w:r>
        <w:r w:rsidR="002B424F" w:rsidRPr="00677940">
          <w:rPr>
            <w:webHidden/>
          </w:rPr>
        </w:r>
        <w:r w:rsidR="002B424F" w:rsidRPr="00677940">
          <w:rPr>
            <w:webHidden/>
          </w:rPr>
          <w:fldChar w:fldCharType="separate"/>
        </w:r>
        <w:r w:rsidR="002B424F" w:rsidRPr="00677940">
          <w:rPr>
            <w:webHidden/>
          </w:rPr>
          <w:t>204</w:t>
        </w:r>
        <w:r w:rsidR="002B424F" w:rsidRPr="00677940">
          <w:rPr>
            <w:webHidden/>
          </w:rPr>
          <w:fldChar w:fldCharType="end"/>
        </w:r>
      </w:hyperlink>
    </w:p>
    <w:p w14:paraId="043ABB41" w14:textId="77777777" w:rsidR="002B424F" w:rsidRPr="00677940" w:rsidRDefault="002D70ED" w:rsidP="00FF5482">
      <w:pPr>
        <w:pStyle w:val="30"/>
        <w:rPr>
          <w:rFonts w:eastAsiaTheme="minorEastAsia" w:cstheme="minorBidi"/>
          <w:snapToGrid/>
          <w:kern w:val="0"/>
          <w:sz w:val="22"/>
          <w:szCs w:val="22"/>
        </w:rPr>
      </w:pPr>
      <w:hyperlink w:anchor="_Toc445130938" w:history="1">
        <w:r w:rsidR="002B424F" w:rsidRPr="00677940">
          <w:rPr>
            <w:rStyle w:val="afffff2"/>
            <w:rFonts w:ascii="Calibri" w:hAnsi="Calibri"/>
          </w:rPr>
          <w:t>Configure PIM-SM Functionality</w:t>
        </w:r>
        <w:r w:rsidR="002B424F" w:rsidRPr="00677940">
          <w:rPr>
            <w:webHidden/>
          </w:rPr>
          <w:tab/>
        </w:r>
        <w:r w:rsidR="002B424F" w:rsidRPr="00677940">
          <w:rPr>
            <w:webHidden/>
          </w:rPr>
          <w:fldChar w:fldCharType="begin"/>
        </w:r>
        <w:r w:rsidR="002B424F" w:rsidRPr="00677940">
          <w:rPr>
            <w:webHidden/>
          </w:rPr>
          <w:instrText xml:space="preserve"> PAGEREF _Toc445130938 \h </w:instrText>
        </w:r>
        <w:r w:rsidR="002B424F" w:rsidRPr="00677940">
          <w:rPr>
            <w:webHidden/>
          </w:rPr>
        </w:r>
        <w:r w:rsidR="002B424F" w:rsidRPr="00677940">
          <w:rPr>
            <w:webHidden/>
          </w:rPr>
          <w:fldChar w:fldCharType="separate"/>
        </w:r>
        <w:r w:rsidR="002B424F" w:rsidRPr="00677940">
          <w:rPr>
            <w:webHidden/>
          </w:rPr>
          <w:t>213</w:t>
        </w:r>
        <w:r w:rsidR="002B424F" w:rsidRPr="00677940">
          <w:rPr>
            <w:webHidden/>
          </w:rPr>
          <w:fldChar w:fldCharType="end"/>
        </w:r>
      </w:hyperlink>
    </w:p>
    <w:p w14:paraId="5C2E6D93" w14:textId="77777777" w:rsidR="002B424F" w:rsidRPr="00677940" w:rsidRDefault="002D70ED" w:rsidP="00FF5482">
      <w:pPr>
        <w:pStyle w:val="30"/>
        <w:rPr>
          <w:rFonts w:eastAsiaTheme="minorEastAsia" w:cstheme="minorBidi"/>
          <w:snapToGrid/>
          <w:kern w:val="0"/>
          <w:sz w:val="22"/>
          <w:szCs w:val="22"/>
        </w:rPr>
      </w:pPr>
      <w:hyperlink w:anchor="_Toc445130939" w:history="1">
        <w:r w:rsidR="002B424F" w:rsidRPr="00677940">
          <w:rPr>
            <w:rStyle w:val="afffff2"/>
            <w:rFonts w:ascii="Calibri" w:hAnsi="Calibri"/>
          </w:rPr>
          <w:t>Display System and Network Statistics</w:t>
        </w:r>
        <w:r w:rsidR="002B424F" w:rsidRPr="00677940">
          <w:rPr>
            <w:webHidden/>
          </w:rPr>
          <w:tab/>
        </w:r>
        <w:r w:rsidR="002B424F" w:rsidRPr="00677940">
          <w:rPr>
            <w:webHidden/>
          </w:rPr>
          <w:fldChar w:fldCharType="begin"/>
        </w:r>
        <w:r w:rsidR="002B424F" w:rsidRPr="00677940">
          <w:rPr>
            <w:webHidden/>
          </w:rPr>
          <w:instrText xml:space="preserve"> PAGEREF _Toc445130939 \h </w:instrText>
        </w:r>
        <w:r w:rsidR="002B424F" w:rsidRPr="00677940">
          <w:rPr>
            <w:webHidden/>
          </w:rPr>
        </w:r>
        <w:r w:rsidR="002B424F" w:rsidRPr="00677940">
          <w:rPr>
            <w:webHidden/>
          </w:rPr>
          <w:fldChar w:fldCharType="separate"/>
        </w:r>
        <w:r w:rsidR="002B424F" w:rsidRPr="00677940">
          <w:rPr>
            <w:webHidden/>
          </w:rPr>
          <w:t>220</w:t>
        </w:r>
        <w:r w:rsidR="002B424F" w:rsidRPr="00677940">
          <w:rPr>
            <w:webHidden/>
          </w:rPr>
          <w:fldChar w:fldCharType="end"/>
        </w:r>
      </w:hyperlink>
    </w:p>
    <w:p w14:paraId="7C2E8CBF"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40" w:history="1">
        <w:r w:rsidR="002B424F" w:rsidRPr="00677940">
          <w:rPr>
            <w:rStyle w:val="afffff2"/>
            <w:rFonts w:ascii="Calibri" w:hAnsi="Calibri"/>
            <w:noProof/>
            <w14:scene3d>
              <w14:camera w14:prst="orthographicFront"/>
              <w14:lightRig w14:rig="threePt" w14:dir="t">
                <w14:rot w14:lat="0" w14:lon="0" w14:rev="0"/>
              </w14:lightRig>
            </w14:scene3d>
          </w:rPr>
          <w:t>Chapter 12.</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Statistics Monitoring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_Toc445130940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222</w:t>
        </w:r>
        <w:r w:rsidR="002B424F" w:rsidRPr="00677940">
          <w:rPr>
            <w:rFonts w:ascii="Calibri" w:hAnsi="Calibri"/>
            <w:noProof/>
            <w:webHidden/>
          </w:rPr>
          <w:fldChar w:fldCharType="end"/>
        </w:r>
      </w:hyperlink>
    </w:p>
    <w:p w14:paraId="20DA6E41" w14:textId="77777777" w:rsidR="002B424F" w:rsidRPr="00677940" w:rsidRDefault="002D70ED">
      <w:pPr>
        <w:pStyle w:val="20"/>
        <w:rPr>
          <w:rFonts w:ascii="Calibri" w:eastAsiaTheme="minorEastAsia" w:hAnsi="Calibri" w:cstheme="minorBidi"/>
          <w:noProof/>
          <w:snapToGrid/>
          <w:kern w:val="0"/>
          <w:sz w:val="22"/>
          <w:szCs w:val="22"/>
        </w:rPr>
      </w:pPr>
      <w:hyperlink w:anchor="_Toc445130941" w:history="1">
        <w:r w:rsidR="002B424F" w:rsidRPr="00677940">
          <w:rPr>
            <w:rStyle w:val="afffff2"/>
            <w:rFonts w:ascii="Calibri" w:hAnsi="Calibri"/>
            <w:noProof/>
          </w:rPr>
          <w:t>Status Monitoring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_Toc445130941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223</w:t>
        </w:r>
        <w:r w:rsidR="002B424F" w:rsidRPr="00677940">
          <w:rPr>
            <w:rFonts w:ascii="Calibri" w:hAnsi="Calibri"/>
            <w:noProof/>
            <w:webHidden/>
          </w:rPr>
          <w:fldChar w:fldCharType="end"/>
        </w:r>
      </w:hyperlink>
    </w:p>
    <w:p w14:paraId="76C4789F" w14:textId="77777777" w:rsidR="002B424F" w:rsidRPr="00677940" w:rsidRDefault="002D70ED">
      <w:pPr>
        <w:pStyle w:val="20"/>
        <w:rPr>
          <w:rFonts w:ascii="Calibri" w:eastAsiaTheme="minorEastAsia" w:hAnsi="Calibri" w:cstheme="minorBidi"/>
          <w:noProof/>
          <w:snapToGrid/>
          <w:kern w:val="0"/>
          <w:sz w:val="22"/>
          <w:szCs w:val="22"/>
        </w:rPr>
      </w:pPr>
      <w:hyperlink w:anchor="_Toc445130942" w:history="1">
        <w:r w:rsidR="002B424F" w:rsidRPr="00677940">
          <w:rPr>
            <w:rStyle w:val="afffff2"/>
            <w:rFonts w:ascii="Calibri" w:hAnsi="Calibri"/>
            <w:noProof/>
          </w:rPr>
          <w:t>System Threshold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_Toc445130942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224</w:t>
        </w:r>
        <w:r w:rsidR="002B424F" w:rsidRPr="00677940">
          <w:rPr>
            <w:rFonts w:ascii="Calibri" w:hAnsi="Calibri"/>
            <w:noProof/>
            <w:webHidden/>
          </w:rPr>
          <w:fldChar w:fldCharType="end"/>
        </w:r>
      </w:hyperlink>
    </w:p>
    <w:p w14:paraId="6A5450C3" w14:textId="77777777" w:rsidR="002B424F" w:rsidRPr="00677940" w:rsidRDefault="002D70ED" w:rsidP="00FF5482">
      <w:pPr>
        <w:pStyle w:val="30"/>
        <w:rPr>
          <w:rFonts w:eastAsiaTheme="minorEastAsia" w:cstheme="minorBidi"/>
          <w:snapToGrid/>
          <w:kern w:val="0"/>
          <w:sz w:val="22"/>
          <w:szCs w:val="22"/>
        </w:rPr>
      </w:pPr>
      <w:hyperlink w:anchor="_Toc445130943" w:history="1">
        <w:r w:rsidR="002B424F" w:rsidRPr="00677940">
          <w:rPr>
            <w:rStyle w:val="afffff2"/>
            <w:rFonts w:ascii="Calibri" w:hAnsi="Calibri"/>
          </w:rPr>
          <w:t>Temperature Configuration</w:t>
        </w:r>
        <w:r w:rsidR="002B424F" w:rsidRPr="00677940">
          <w:rPr>
            <w:webHidden/>
          </w:rPr>
          <w:tab/>
        </w:r>
        <w:r w:rsidR="002B424F" w:rsidRPr="00677940">
          <w:rPr>
            <w:webHidden/>
          </w:rPr>
          <w:fldChar w:fldCharType="begin"/>
        </w:r>
        <w:r w:rsidR="002B424F" w:rsidRPr="00677940">
          <w:rPr>
            <w:webHidden/>
          </w:rPr>
          <w:instrText xml:space="preserve"> PAGEREF _Toc445130943 \h </w:instrText>
        </w:r>
        <w:r w:rsidR="002B424F" w:rsidRPr="00677940">
          <w:rPr>
            <w:webHidden/>
          </w:rPr>
        </w:r>
        <w:r w:rsidR="002B424F" w:rsidRPr="00677940">
          <w:rPr>
            <w:webHidden/>
          </w:rPr>
          <w:fldChar w:fldCharType="separate"/>
        </w:r>
        <w:r w:rsidR="002B424F" w:rsidRPr="00677940">
          <w:rPr>
            <w:webHidden/>
          </w:rPr>
          <w:t>224</w:t>
        </w:r>
        <w:r w:rsidR="002B424F" w:rsidRPr="00677940">
          <w:rPr>
            <w:webHidden/>
          </w:rPr>
          <w:fldChar w:fldCharType="end"/>
        </w:r>
      </w:hyperlink>
    </w:p>
    <w:p w14:paraId="3FAB4359" w14:textId="77777777" w:rsidR="002B424F" w:rsidRPr="00677940" w:rsidRDefault="002D70ED" w:rsidP="00FF5482">
      <w:pPr>
        <w:pStyle w:val="30"/>
        <w:rPr>
          <w:rFonts w:eastAsiaTheme="minorEastAsia" w:cstheme="minorBidi"/>
          <w:snapToGrid/>
          <w:kern w:val="0"/>
          <w:sz w:val="22"/>
          <w:szCs w:val="22"/>
        </w:rPr>
      </w:pPr>
      <w:hyperlink w:anchor="_Toc445130944" w:history="1">
        <w:r w:rsidR="002B424F" w:rsidRPr="00677940">
          <w:rPr>
            <w:rStyle w:val="afffff2"/>
            <w:rFonts w:ascii="Calibri" w:hAnsi="Calibri"/>
          </w:rPr>
          <w:t>CPU Usage Configuration</w:t>
        </w:r>
        <w:r w:rsidR="002B424F" w:rsidRPr="00677940">
          <w:rPr>
            <w:webHidden/>
          </w:rPr>
          <w:tab/>
        </w:r>
        <w:r w:rsidR="002B424F" w:rsidRPr="00677940">
          <w:rPr>
            <w:webHidden/>
          </w:rPr>
          <w:fldChar w:fldCharType="begin"/>
        </w:r>
        <w:r w:rsidR="002B424F" w:rsidRPr="00677940">
          <w:rPr>
            <w:webHidden/>
          </w:rPr>
          <w:instrText xml:space="preserve"> PAGEREF _Toc445130944 \h </w:instrText>
        </w:r>
        <w:r w:rsidR="002B424F" w:rsidRPr="00677940">
          <w:rPr>
            <w:webHidden/>
          </w:rPr>
        </w:r>
        <w:r w:rsidR="002B424F" w:rsidRPr="00677940">
          <w:rPr>
            <w:webHidden/>
          </w:rPr>
          <w:fldChar w:fldCharType="separate"/>
        </w:r>
        <w:r w:rsidR="002B424F" w:rsidRPr="00677940">
          <w:rPr>
            <w:webHidden/>
          </w:rPr>
          <w:t>224</w:t>
        </w:r>
        <w:r w:rsidR="002B424F" w:rsidRPr="00677940">
          <w:rPr>
            <w:webHidden/>
          </w:rPr>
          <w:fldChar w:fldCharType="end"/>
        </w:r>
      </w:hyperlink>
    </w:p>
    <w:p w14:paraId="28438680" w14:textId="77777777" w:rsidR="002B424F" w:rsidRPr="00677940" w:rsidRDefault="002D70ED" w:rsidP="00FF5482">
      <w:pPr>
        <w:pStyle w:val="30"/>
        <w:rPr>
          <w:rFonts w:eastAsiaTheme="minorEastAsia" w:cstheme="minorBidi"/>
          <w:snapToGrid/>
          <w:kern w:val="0"/>
          <w:sz w:val="22"/>
          <w:szCs w:val="22"/>
        </w:rPr>
      </w:pPr>
      <w:hyperlink w:anchor="_Toc445130945" w:history="1">
        <w:r w:rsidR="002B424F" w:rsidRPr="00677940">
          <w:rPr>
            <w:rStyle w:val="afffff2"/>
            <w:rFonts w:ascii="Calibri" w:hAnsi="Calibri"/>
          </w:rPr>
          <w:t>Memory Usage Configuration</w:t>
        </w:r>
        <w:r w:rsidR="002B424F" w:rsidRPr="00677940">
          <w:rPr>
            <w:webHidden/>
          </w:rPr>
          <w:tab/>
        </w:r>
        <w:r w:rsidR="002B424F" w:rsidRPr="00677940">
          <w:rPr>
            <w:webHidden/>
          </w:rPr>
          <w:fldChar w:fldCharType="begin"/>
        </w:r>
        <w:r w:rsidR="002B424F" w:rsidRPr="00677940">
          <w:rPr>
            <w:webHidden/>
          </w:rPr>
          <w:instrText xml:space="preserve"> PAGEREF _Toc445130945 \h </w:instrText>
        </w:r>
        <w:r w:rsidR="002B424F" w:rsidRPr="00677940">
          <w:rPr>
            <w:webHidden/>
          </w:rPr>
        </w:r>
        <w:r w:rsidR="002B424F" w:rsidRPr="00677940">
          <w:rPr>
            <w:webHidden/>
          </w:rPr>
          <w:fldChar w:fldCharType="separate"/>
        </w:r>
        <w:r w:rsidR="002B424F" w:rsidRPr="00677940">
          <w:rPr>
            <w:webHidden/>
          </w:rPr>
          <w:t>224</w:t>
        </w:r>
        <w:r w:rsidR="002B424F" w:rsidRPr="00677940">
          <w:rPr>
            <w:webHidden/>
          </w:rPr>
          <w:fldChar w:fldCharType="end"/>
        </w:r>
      </w:hyperlink>
    </w:p>
    <w:p w14:paraId="418B95D2" w14:textId="77777777" w:rsidR="002B424F" w:rsidRPr="00677940" w:rsidRDefault="002D70ED" w:rsidP="00FF5482">
      <w:pPr>
        <w:pStyle w:val="30"/>
        <w:rPr>
          <w:rFonts w:eastAsiaTheme="minorEastAsia" w:cstheme="minorBidi"/>
          <w:snapToGrid/>
          <w:kern w:val="0"/>
          <w:sz w:val="22"/>
          <w:szCs w:val="22"/>
        </w:rPr>
      </w:pPr>
      <w:hyperlink w:anchor="_Toc445130946" w:history="1">
        <w:r w:rsidR="002B424F" w:rsidRPr="00677940">
          <w:rPr>
            <w:rStyle w:val="afffff2"/>
            <w:rFonts w:ascii="Calibri" w:hAnsi="Calibri"/>
          </w:rPr>
          <w:t>Application Memory Usage Display</w:t>
        </w:r>
        <w:r w:rsidR="002B424F" w:rsidRPr="00677940">
          <w:rPr>
            <w:webHidden/>
          </w:rPr>
          <w:tab/>
        </w:r>
        <w:r w:rsidR="002B424F" w:rsidRPr="00677940">
          <w:rPr>
            <w:webHidden/>
          </w:rPr>
          <w:fldChar w:fldCharType="begin"/>
        </w:r>
        <w:r w:rsidR="002B424F" w:rsidRPr="00677940">
          <w:rPr>
            <w:webHidden/>
          </w:rPr>
          <w:instrText xml:space="preserve"> PAGEREF _Toc445130946 \h </w:instrText>
        </w:r>
        <w:r w:rsidR="002B424F" w:rsidRPr="00677940">
          <w:rPr>
            <w:webHidden/>
          </w:rPr>
        </w:r>
        <w:r w:rsidR="002B424F" w:rsidRPr="00677940">
          <w:rPr>
            <w:webHidden/>
          </w:rPr>
          <w:fldChar w:fldCharType="separate"/>
        </w:r>
        <w:r w:rsidR="002B424F" w:rsidRPr="00677940">
          <w:rPr>
            <w:webHidden/>
          </w:rPr>
          <w:t>225</w:t>
        </w:r>
        <w:r w:rsidR="002B424F" w:rsidRPr="00677940">
          <w:rPr>
            <w:webHidden/>
          </w:rPr>
          <w:fldChar w:fldCharType="end"/>
        </w:r>
      </w:hyperlink>
    </w:p>
    <w:p w14:paraId="22FF7168" w14:textId="77777777" w:rsidR="002B424F" w:rsidRPr="00677940" w:rsidRDefault="002D70ED">
      <w:pPr>
        <w:pStyle w:val="20"/>
        <w:rPr>
          <w:rFonts w:ascii="Calibri" w:eastAsiaTheme="minorEastAsia" w:hAnsi="Calibri" w:cstheme="minorBidi"/>
          <w:noProof/>
          <w:snapToGrid/>
          <w:kern w:val="0"/>
          <w:sz w:val="22"/>
          <w:szCs w:val="22"/>
        </w:rPr>
      </w:pPr>
      <w:hyperlink w:anchor="_Toc445130947" w:history="1">
        <w:r w:rsidR="002B424F" w:rsidRPr="00677940">
          <w:rPr>
            <w:rStyle w:val="afffff2"/>
            <w:rFonts w:ascii="Calibri" w:hAnsi="Calibri"/>
            <w:noProof/>
          </w:rPr>
          <w:t>Port Statistics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_Toc445130947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226</w:t>
        </w:r>
        <w:r w:rsidR="002B424F" w:rsidRPr="00677940">
          <w:rPr>
            <w:rFonts w:ascii="Calibri" w:hAnsi="Calibri"/>
            <w:noProof/>
            <w:webHidden/>
          </w:rPr>
          <w:fldChar w:fldCharType="end"/>
        </w:r>
      </w:hyperlink>
    </w:p>
    <w:p w14:paraId="3CAE6DA3" w14:textId="77777777" w:rsidR="002B424F" w:rsidRPr="00677940" w:rsidRDefault="002D70ED">
      <w:pPr>
        <w:pStyle w:val="20"/>
        <w:rPr>
          <w:rFonts w:ascii="Calibri" w:eastAsiaTheme="minorEastAsia" w:hAnsi="Calibri" w:cstheme="minorBidi"/>
          <w:noProof/>
          <w:snapToGrid/>
          <w:kern w:val="0"/>
          <w:sz w:val="22"/>
          <w:szCs w:val="22"/>
        </w:rPr>
      </w:pPr>
      <w:hyperlink w:anchor="_Toc445130948" w:history="1">
        <w:r w:rsidR="002B424F" w:rsidRPr="00677940">
          <w:rPr>
            <w:rStyle w:val="afffff2"/>
            <w:rFonts w:ascii="Calibri" w:hAnsi="Calibri"/>
            <w:noProof/>
          </w:rPr>
          <w:t>RMON (Remote MONitoring)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_Toc445130948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229</w:t>
        </w:r>
        <w:r w:rsidR="002B424F" w:rsidRPr="00677940">
          <w:rPr>
            <w:rFonts w:ascii="Calibri" w:hAnsi="Calibri"/>
            <w:noProof/>
            <w:webHidden/>
          </w:rPr>
          <w:fldChar w:fldCharType="end"/>
        </w:r>
      </w:hyperlink>
    </w:p>
    <w:p w14:paraId="0AB0CB4D" w14:textId="77777777" w:rsidR="002B424F" w:rsidRPr="00677940" w:rsidRDefault="002D70ED" w:rsidP="00FF5482">
      <w:pPr>
        <w:pStyle w:val="30"/>
        <w:rPr>
          <w:rFonts w:eastAsiaTheme="minorEastAsia" w:cstheme="minorBidi"/>
          <w:snapToGrid/>
          <w:kern w:val="0"/>
          <w:sz w:val="22"/>
          <w:szCs w:val="22"/>
        </w:rPr>
      </w:pPr>
      <w:hyperlink w:anchor="_Toc445130949" w:history="1">
        <w:r w:rsidR="002B424F" w:rsidRPr="00677940">
          <w:rPr>
            <w:rStyle w:val="afffff2"/>
            <w:rFonts w:ascii="Calibri" w:hAnsi="Calibri"/>
          </w:rPr>
          <w:t>RMON Overview</w:t>
        </w:r>
        <w:r w:rsidR="002B424F" w:rsidRPr="00677940">
          <w:rPr>
            <w:webHidden/>
          </w:rPr>
          <w:tab/>
        </w:r>
        <w:r w:rsidR="002B424F" w:rsidRPr="00677940">
          <w:rPr>
            <w:webHidden/>
          </w:rPr>
          <w:fldChar w:fldCharType="begin"/>
        </w:r>
        <w:r w:rsidR="002B424F" w:rsidRPr="00677940">
          <w:rPr>
            <w:webHidden/>
          </w:rPr>
          <w:instrText xml:space="preserve"> PAGEREF _Toc445130949 \h </w:instrText>
        </w:r>
        <w:r w:rsidR="002B424F" w:rsidRPr="00677940">
          <w:rPr>
            <w:webHidden/>
          </w:rPr>
        </w:r>
        <w:r w:rsidR="002B424F" w:rsidRPr="00677940">
          <w:rPr>
            <w:webHidden/>
          </w:rPr>
          <w:fldChar w:fldCharType="separate"/>
        </w:r>
        <w:r w:rsidR="002B424F" w:rsidRPr="00677940">
          <w:rPr>
            <w:webHidden/>
          </w:rPr>
          <w:t>229</w:t>
        </w:r>
        <w:r w:rsidR="002B424F" w:rsidRPr="00677940">
          <w:rPr>
            <w:webHidden/>
          </w:rPr>
          <w:fldChar w:fldCharType="end"/>
        </w:r>
      </w:hyperlink>
    </w:p>
    <w:p w14:paraId="3B740E95" w14:textId="77777777" w:rsidR="002B424F" w:rsidRPr="00677940" w:rsidRDefault="002D70ED" w:rsidP="00FF5482">
      <w:pPr>
        <w:pStyle w:val="30"/>
        <w:rPr>
          <w:rFonts w:eastAsiaTheme="minorEastAsia" w:cstheme="minorBidi"/>
          <w:snapToGrid/>
          <w:kern w:val="0"/>
          <w:sz w:val="22"/>
          <w:szCs w:val="22"/>
        </w:rPr>
      </w:pPr>
      <w:hyperlink w:anchor="_Toc445130950" w:history="1">
        <w:r w:rsidR="002B424F" w:rsidRPr="00677940">
          <w:rPr>
            <w:rStyle w:val="afffff2"/>
            <w:rFonts w:ascii="Calibri" w:hAnsi="Calibri"/>
          </w:rPr>
          <w:t>RMON Alarm and Event Group Configuration</w:t>
        </w:r>
        <w:r w:rsidR="002B424F" w:rsidRPr="00677940">
          <w:rPr>
            <w:webHidden/>
          </w:rPr>
          <w:tab/>
        </w:r>
        <w:r w:rsidR="002B424F" w:rsidRPr="00677940">
          <w:rPr>
            <w:webHidden/>
          </w:rPr>
          <w:fldChar w:fldCharType="begin"/>
        </w:r>
        <w:r w:rsidR="002B424F" w:rsidRPr="00677940">
          <w:rPr>
            <w:webHidden/>
          </w:rPr>
          <w:instrText xml:space="preserve"> PAGEREF _Toc445130950 \h </w:instrText>
        </w:r>
        <w:r w:rsidR="002B424F" w:rsidRPr="00677940">
          <w:rPr>
            <w:webHidden/>
          </w:rPr>
        </w:r>
        <w:r w:rsidR="002B424F" w:rsidRPr="00677940">
          <w:rPr>
            <w:webHidden/>
          </w:rPr>
          <w:fldChar w:fldCharType="separate"/>
        </w:r>
        <w:r w:rsidR="002B424F" w:rsidRPr="00677940">
          <w:rPr>
            <w:webHidden/>
          </w:rPr>
          <w:t>230</w:t>
        </w:r>
        <w:r w:rsidR="002B424F" w:rsidRPr="00677940">
          <w:rPr>
            <w:webHidden/>
          </w:rPr>
          <w:fldChar w:fldCharType="end"/>
        </w:r>
      </w:hyperlink>
    </w:p>
    <w:p w14:paraId="6E603A26" w14:textId="77777777" w:rsidR="002B424F" w:rsidRPr="00677940" w:rsidRDefault="002D70ED">
      <w:pPr>
        <w:pStyle w:val="20"/>
        <w:rPr>
          <w:rFonts w:ascii="Calibri" w:eastAsiaTheme="minorEastAsia" w:hAnsi="Calibri" w:cstheme="minorBidi"/>
          <w:noProof/>
          <w:snapToGrid/>
          <w:kern w:val="0"/>
          <w:sz w:val="22"/>
          <w:szCs w:val="22"/>
        </w:rPr>
      </w:pPr>
      <w:hyperlink w:anchor="_Toc445130951" w:history="1">
        <w:r w:rsidR="002B424F" w:rsidRPr="00677940">
          <w:rPr>
            <w:rStyle w:val="afffff2"/>
            <w:rFonts w:ascii="Calibri" w:hAnsi="Calibri"/>
            <w:noProof/>
          </w:rPr>
          <w:t>Logging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_Toc445130951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233</w:t>
        </w:r>
        <w:r w:rsidR="002B424F" w:rsidRPr="00677940">
          <w:rPr>
            <w:rFonts w:ascii="Calibri" w:hAnsi="Calibri"/>
            <w:noProof/>
            <w:webHidden/>
          </w:rPr>
          <w:fldChar w:fldCharType="end"/>
        </w:r>
      </w:hyperlink>
    </w:p>
    <w:p w14:paraId="7CA3C3B4" w14:textId="77777777" w:rsidR="002B424F" w:rsidRPr="00677940" w:rsidRDefault="002D70ED" w:rsidP="00FF5482">
      <w:pPr>
        <w:pStyle w:val="30"/>
        <w:rPr>
          <w:rFonts w:eastAsiaTheme="minorEastAsia" w:cstheme="minorBidi"/>
          <w:snapToGrid/>
          <w:kern w:val="0"/>
          <w:sz w:val="22"/>
          <w:szCs w:val="22"/>
        </w:rPr>
      </w:pPr>
      <w:hyperlink w:anchor="_Toc445130952" w:history="1">
        <w:r w:rsidR="002B424F" w:rsidRPr="00677940">
          <w:rPr>
            <w:rStyle w:val="afffff2"/>
            <w:rFonts w:ascii="Calibri" w:hAnsi="Calibri"/>
          </w:rPr>
          <w:t>System Log Message</w:t>
        </w:r>
        <w:r w:rsidR="002B424F" w:rsidRPr="00677940">
          <w:rPr>
            <w:webHidden/>
          </w:rPr>
          <w:tab/>
        </w:r>
        <w:r w:rsidR="002B424F" w:rsidRPr="00677940">
          <w:rPr>
            <w:webHidden/>
          </w:rPr>
          <w:fldChar w:fldCharType="begin"/>
        </w:r>
        <w:r w:rsidR="002B424F" w:rsidRPr="00677940">
          <w:rPr>
            <w:webHidden/>
          </w:rPr>
          <w:instrText xml:space="preserve"> PAGEREF _Toc445130952 \h </w:instrText>
        </w:r>
        <w:r w:rsidR="002B424F" w:rsidRPr="00677940">
          <w:rPr>
            <w:webHidden/>
          </w:rPr>
        </w:r>
        <w:r w:rsidR="002B424F" w:rsidRPr="00677940">
          <w:rPr>
            <w:webHidden/>
          </w:rPr>
          <w:fldChar w:fldCharType="separate"/>
        </w:r>
        <w:r w:rsidR="002B424F" w:rsidRPr="00677940">
          <w:rPr>
            <w:webHidden/>
          </w:rPr>
          <w:t>233</w:t>
        </w:r>
        <w:r w:rsidR="002B424F" w:rsidRPr="00677940">
          <w:rPr>
            <w:webHidden/>
          </w:rPr>
          <w:fldChar w:fldCharType="end"/>
        </w:r>
      </w:hyperlink>
    </w:p>
    <w:p w14:paraId="3197D2FE" w14:textId="77777777" w:rsidR="002B424F" w:rsidRPr="00677940" w:rsidRDefault="002D70ED" w:rsidP="00FF5482">
      <w:pPr>
        <w:pStyle w:val="30"/>
        <w:rPr>
          <w:rFonts w:eastAsiaTheme="minorEastAsia" w:cstheme="minorBidi"/>
          <w:snapToGrid/>
          <w:kern w:val="0"/>
          <w:sz w:val="22"/>
          <w:szCs w:val="22"/>
        </w:rPr>
      </w:pPr>
      <w:hyperlink w:anchor="_Toc445130953" w:history="1">
        <w:r w:rsidR="002B424F" w:rsidRPr="00677940">
          <w:rPr>
            <w:rStyle w:val="afffff2"/>
            <w:rFonts w:ascii="Calibri" w:hAnsi="Calibri"/>
          </w:rPr>
          <w:t>Default Logging Value</w:t>
        </w:r>
        <w:r w:rsidR="002B424F" w:rsidRPr="00677940">
          <w:rPr>
            <w:webHidden/>
          </w:rPr>
          <w:tab/>
        </w:r>
        <w:r w:rsidR="002B424F" w:rsidRPr="00677940">
          <w:rPr>
            <w:webHidden/>
          </w:rPr>
          <w:fldChar w:fldCharType="begin"/>
        </w:r>
        <w:r w:rsidR="002B424F" w:rsidRPr="00677940">
          <w:rPr>
            <w:webHidden/>
          </w:rPr>
          <w:instrText xml:space="preserve"> PAGEREF _Toc445130953 \h </w:instrText>
        </w:r>
        <w:r w:rsidR="002B424F" w:rsidRPr="00677940">
          <w:rPr>
            <w:webHidden/>
          </w:rPr>
        </w:r>
        <w:r w:rsidR="002B424F" w:rsidRPr="00677940">
          <w:rPr>
            <w:webHidden/>
          </w:rPr>
          <w:fldChar w:fldCharType="separate"/>
        </w:r>
        <w:r w:rsidR="002B424F" w:rsidRPr="00677940">
          <w:rPr>
            <w:webHidden/>
          </w:rPr>
          <w:t>233</w:t>
        </w:r>
        <w:r w:rsidR="002B424F" w:rsidRPr="00677940">
          <w:rPr>
            <w:webHidden/>
          </w:rPr>
          <w:fldChar w:fldCharType="end"/>
        </w:r>
      </w:hyperlink>
    </w:p>
    <w:p w14:paraId="288624D4" w14:textId="77777777" w:rsidR="002B424F" w:rsidRPr="00677940" w:rsidRDefault="002D70ED" w:rsidP="00FF5482">
      <w:pPr>
        <w:pStyle w:val="30"/>
        <w:rPr>
          <w:rFonts w:eastAsiaTheme="minorEastAsia" w:cstheme="minorBidi"/>
          <w:snapToGrid/>
          <w:kern w:val="0"/>
          <w:sz w:val="22"/>
          <w:szCs w:val="22"/>
        </w:rPr>
      </w:pPr>
      <w:hyperlink w:anchor="_Toc445130954" w:history="1">
        <w:r w:rsidR="002B424F" w:rsidRPr="00677940">
          <w:rPr>
            <w:rStyle w:val="afffff2"/>
            <w:rFonts w:ascii="Calibri" w:hAnsi="Calibri"/>
          </w:rPr>
          <w:t>Examples of Logging Configuration</w:t>
        </w:r>
        <w:r w:rsidR="002B424F" w:rsidRPr="00677940">
          <w:rPr>
            <w:webHidden/>
          </w:rPr>
          <w:tab/>
        </w:r>
        <w:r w:rsidR="002B424F" w:rsidRPr="00677940">
          <w:rPr>
            <w:webHidden/>
          </w:rPr>
          <w:fldChar w:fldCharType="begin"/>
        </w:r>
        <w:r w:rsidR="002B424F" w:rsidRPr="00677940">
          <w:rPr>
            <w:webHidden/>
          </w:rPr>
          <w:instrText xml:space="preserve"> PAGEREF _Toc445130954 \h </w:instrText>
        </w:r>
        <w:r w:rsidR="002B424F" w:rsidRPr="00677940">
          <w:rPr>
            <w:webHidden/>
          </w:rPr>
        </w:r>
        <w:r w:rsidR="002B424F" w:rsidRPr="00677940">
          <w:rPr>
            <w:webHidden/>
          </w:rPr>
          <w:fldChar w:fldCharType="separate"/>
        </w:r>
        <w:r w:rsidR="002B424F" w:rsidRPr="00677940">
          <w:rPr>
            <w:webHidden/>
          </w:rPr>
          <w:t>234</w:t>
        </w:r>
        <w:r w:rsidR="002B424F" w:rsidRPr="00677940">
          <w:rPr>
            <w:webHidden/>
          </w:rPr>
          <w:fldChar w:fldCharType="end"/>
        </w:r>
      </w:hyperlink>
    </w:p>
    <w:p w14:paraId="3D3FA897"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0955" w:history="1">
        <w:r w:rsidR="002B424F" w:rsidRPr="00677940">
          <w:rPr>
            <w:rStyle w:val="afffff2"/>
            <w:rFonts w:ascii="Calibri" w:hAnsi="Calibri"/>
            <w:noProof/>
            <w14:scene3d>
              <w14:camera w14:prst="orthographicFront"/>
              <w14:lightRig w14:rig="threePt" w14:dir="t">
                <w14:rot w14:lat="0" w14:lon="0" w14:rev="0"/>
              </w14:lightRig>
            </w14:scene3d>
          </w:rPr>
          <w:t>Chapter 13.</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STP (Spanning Tree Protocol) &amp; SLD (Self-loop Detection)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_Toc445130955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236</w:t>
        </w:r>
        <w:r w:rsidR="002B424F" w:rsidRPr="00677940">
          <w:rPr>
            <w:rFonts w:ascii="Calibri" w:hAnsi="Calibri"/>
            <w:noProof/>
            <w:webHidden/>
          </w:rPr>
          <w:fldChar w:fldCharType="end"/>
        </w:r>
      </w:hyperlink>
    </w:p>
    <w:p w14:paraId="4E337EF3" w14:textId="77777777" w:rsidR="002B424F" w:rsidRPr="00677940" w:rsidRDefault="002D70ED">
      <w:pPr>
        <w:pStyle w:val="20"/>
        <w:rPr>
          <w:rFonts w:ascii="Calibri" w:eastAsiaTheme="minorEastAsia" w:hAnsi="Calibri" w:cstheme="minorBidi"/>
          <w:noProof/>
          <w:snapToGrid/>
          <w:kern w:val="0"/>
          <w:sz w:val="22"/>
          <w:szCs w:val="22"/>
        </w:rPr>
      </w:pPr>
      <w:hyperlink w:anchor="_Toc445130956" w:history="1">
        <w:r w:rsidR="002B424F" w:rsidRPr="00677940">
          <w:rPr>
            <w:rStyle w:val="afffff2"/>
            <w:rFonts w:ascii="Calibri" w:hAnsi="Calibri"/>
            <w:noProof/>
          </w:rPr>
          <w:t>Understanding Spanning-Tree Features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_Toc445130956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237</w:t>
        </w:r>
        <w:r w:rsidR="002B424F" w:rsidRPr="00677940">
          <w:rPr>
            <w:rFonts w:ascii="Calibri" w:hAnsi="Calibri"/>
            <w:noProof/>
            <w:webHidden/>
          </w:rPr>
          <w:fldChar w:fldCharType="end"/>
        </w:r>
      </w:hyperlink>
    </w:p>
    <w:p w14:paraId="2899FECE" w14:textId="77777777" w:rsidR="002B424F" w:rsidRPr="00677940" w:rsidRDefault="002D70ED" w:rsidP="00FF5482">
      <w:pPr>
        <w:pStyle w:val="30"/>
        <w:rPr>
          <w:rFonts w:eastAsiaTheme="minorEastAsia" w:cstheme="minorBidi"/>
          <w:snapToGrid/>
          <w:kern w:val="0"/>
          <w:sz w:val="22"/>
          <w:szCs w:val="22"/>
        </w:rPr>
      </w:pPr>
      <w:hyperlink w:anchor="_Toc445130957" w:history="1">
        <w:r w:rsidR="002B424F" w:rsidRPr="00677940">
          <w:rPr>
            <w:rStyle w:val="afffff2"/>
            <w:rFonts w:ascii="Calibri" w:hAnsi="Calibri"/>
          </w:rPr>
          <w:t>STP Overview</w:t>
        </w:r>
        <w:r w:rsidR="002B424F" w:rsidRPr="00677940">
          <w:rPr>
            <w:webHidden/>
          </w:rPr>
          <w:tab/>
        </w:r>
        <w:r w:rsidR="002B424F" w:rsidRPr="00677940">
          <w:rPr>
            <w:webHidden/>
          </w:rPr>
          <w:fldChar w:fldCharType="begin"/>
        </w:r>
        <w:r w:rsidR="002B424F" w:rsidRPr="00677940">
          <w:rPr>
            <w:webHidden/>
          </w:rPr>
          <w:instrText xml:space="preserve"> PAGEREF _Toc445130957 \h </w:instrText>
        </w:r>
        <w:r w:rsidR="002B424F" w:rsidRPr="00677940">
          <w:rPr>
            <w:webHidden/>
          </w:rPr>
        </w:r>
        <w:r w:rsidR="002B424F" w:rsidRPr="00677940">
          <w:rPr>
            <w:webHidden/>
          </w:rPr>
          <w:fldChar w:fldCharType="separate"/>
        </w:r>
        <w:r w:rsidR="002B424F" w:rsidRPr="00677940">
          <w:rPr>
            <w:webHidden/>
          </w:rPr>
          <w:t>237</w:t>
        </w:r>
        <w:r w:rsidR="002B424F" w:rsidRPr="00677940">
          <w:rPr>
            <w:webHidden/>
          </w:rPr>
          <w:fldChar w:fldCharType="end"/>
        </w:r>
      </w:hyperlink>
    </w:p>
    <w:p w14:paraId="36D0E619" w14:textId="77777777" w:rsidR="002B424F" w:rsidRPr="00677940" w:rsidRDefault="002D70ED" w:rsidP="00FF5482">
      <w:pPr>
        <w:pStyle w:val="30"/>
        <w:rPr>
          <w:rFonts w:eastAsiaTheme="minorEastAsia" w:cstheme="minorBidi"/>
          <w:snapToGrid/>
          <w:kern w:val="0"/>
          <w:sz w:val="22"/>
          <w:szCs w:val="22"/>
        </w:rPr>
      </w:pPr>
      <w:hyperlink w:anchor="_Toc445130958" w:history="1">
        <w:r w:rsidR="002B424F" w:rsidRPr="00677940">
          <w:rPr>
            <w:rStyle w:val="afffff2"/>
            <w:rFonts w:ascii="Calibri" w:hAnsi="Calibri"/>
          </w:rPr>
          <w:t>Bridge Protocol Data Units</w:t>
        </w:r>
        <w:r w:rsidR="002B424F" w:rsidRPr="00677940">
          <w:rPr>
            <w:webHidden/>
          </w:rPr>
          <w:tab/>
        </w:r>
        <w:r w:rsidR="002B424F" w:rsidRPr="00677940">
          <w:rPr>
            <w:webHidden/>
          </w:rPr>
          <w:fldChar w:fldCharType="begin"/>
        </w:r>
        <w:r w:rsidR="002B424F" w:rsidRPr="00677940">
          <w:rPr>
            <w:webHidden/>
          </w:rPr>
          <w:instrText xml:space="preserve"> PAGEREF _Toc445130958 \h </w:instrText>
        </w:r>
        <w:r w:rsidR="002B424F" w:rsidRPr="00677940">
          <w:rPr>
            <w:webHidden/>
          </w:rPr>
        </w:r>
        <w:r w:rsidR="002B424F" w:rsidRPr="00677940">
          <w:rPr>
            <w:webHidden/>
          </w:rPr>
          <w:fldChar w:fldCharType="separate"/>
        </w:r>
        <w:r w:rsidR="002B424F" w:rsidRPr="00677940">
          <w:rPr>
            <w:webHidden/>
          </w:rPr>
          <w:t>237</w:t>
        </w:r>
        <w:r w:rsidR="002B424F" w:rsidRPr="00677940">
          <w:rPr>
            <w:webHidden/>
          </w:rPr>
          <w:fldChar w:fldCharType="end"/>
        </w:r>
      </w:hyperlink>
    </w:p>
    <w:p w14:paraId="07182EF1" w14:textId="77777777" w:rsidR="002B424F" w:rsidRPr="00677940" w:rsidRDefault="002D70ED" w:rsidP="00FF5482">
      <w:pPr>
        <w:pStyle w:val="30"/>
        <w:rPr>
          <w:rFonts w:eastAsiaTheme="minorEastAsia" w:cstheme="minorBidi"/>
          <w:snapToGrid/>
          <w:kern w:val="0"/>
          <w:sz w:val="22"/>
          <w:szCs w:val="22"/>
        </w:rPr>
      </w:pPr>
      <w:hyperlink w:anchor="_Toc445130959" w:history="1">
        <w:r w:rsidR="002B424F" w:rsidRPr="00677940">
          <w:rPr>
            <w:rStyle w:val="afffff2"/>
            <w:rFonts w:ascii="Calibri" w:hAnsi="Calibri"/>
          </w:rPr>
          <w:t>Election of Root Switch</w:t>
        </w:r>
        <w:r w:rsidR="002B424F" w:rsidRPr="00677940">
          <w:rPr>
            <w:webHidden/>
          </w:rPr>
          <w:tab/>
        </w:r>
        <w:r w:rsidR="002B424F" w:rsidRPr="00677940">
          <w:rPr>
            <w:webHidden/>
          </w:rPr>
          <w:fldChar w:fldCharType="begin"/>
        </w:r>
        <w:r w:rsidR="002B424F" w:rsidRPr="00677940">
          <w:rPr>
            <w:webHidden/>
          </w:rPr>
          <w:instrText xml:space="preserve"> PAGEREF _Toc445130959 \h </w:instrText>
        </w:r>
        <w:r w:rsidR="002B424F" w:rsidRPr="00677940">
          <w:rPr>
            <w:webHidden/>
          </w:rPr>
        </w:r>
        <w:r w:rsidR="002B424F" w:rsidRPr="00677940">
          <w:rPr>
            <w:webHidden/>
          </w:rPr>
          <w:fldChar w:fldCharType="separate"/>
        </w:r>
        <w:r w:rsidR="002B424F" w:rsidRPr="00677940">
          <w:rPr>
            <w:webHidden/>
          </w:rPr>
          <w:t>238</w:t>
        </w:r>
        <w:r w:rsidR="002B424F" w:rsidRPr="00677940">
          <w:rPr>
            <w:webHidden/>
          </w:rPr>
          <w:fldChar w:fldCharType="end"/>
        </w:r>
      </w:hyperlink>
    </w:p>
    <w:p w14:paraId="45CD8F91" w14:textId="77777777" w:rsidR="002B424F" w:rsidRPr="00677940" w:rsidRDefault="002D70ED" w:rsidP="00FF5482">
      <w:pPr>
        <w:pStyle w:val="30"/>
        <w:rPr>
          <w:rFonts w:eastAsiaTheme="minorEastAsia" w:cstheme="minorBidi"/>
          <w:snapToGrid/>
          <w:kern w:val="0"/>
          <w:sz w:val="22"/>
          <w:szCs w:val="22"/>
        </w:rPr>
      </w:pPr>
      <w:hyperlink w:anchor="_Toc445130960" w:history="1">
        <w:r w:rsidR="002B424F" w:rsidRPr="00677940">
          <w:rPr>
            <w:rStyle w:val="afffff2"/>
            <w:rFonts w:ascii="Calibri" w:hAnsi="Calibri"/>
          </w:rPr>
          <w:t>Bridge ID, Switch Priority, and Extended System ID</w:t>
        </w:r>
        <w:r w:rsidR="002B424F" w:rsidRPr="00677940">
          <w:rPr>
            <w:webHidden/>
          </w:rPr>
          <w:tab/>
        </w:r>
        <w:r w:rsidR="002B424F" w:rsidRPr="00677940">
          <w:rPr>
            <w:webHidden/>
          </w:rPr>
          <w:fldChar w:fldCharType="begin"/>
        </w:r>
        <w:r w:rsidR="002B424F" w:rsidRPr="00677940">
          <w:rPr>
            <w:webHidden/>
          </w:rPr>
          <w:instrText xml:space="preserve"> PAGEREF _Toc445130960 \h </w:instrText>
        </w:r>
        <w:r w:rsidR="002B424F" w:rsidRPr="00677940">
          <w:rPr>
            <w:webHidden/>
          </w:rPr>
        </w:r>
        <w:r w:rsidR="002B424F" w:rsidRPr="00677940">
          <w:rPr>
            <w:webHidden/>
          </w:rPr>
          <w:fldChar w:fldCharType="separate"/>
        </w:r>
        <w:r w:rsidR="002B424F" w:rsidRPr="00677940">
          <w:rPr>
            <w:webHidden/>
          </w:rPr>
          <w:t>239</w:t>
        </w:r>
        <w:r w:rsidR="002B424F" w:rsidRPr="00677940">
          <w:rPr>
            <w:webHidden/>
          </w:rPr>
          <w:fldChar w:fldCharType="end"/>
        </w:r>
      </w:hyperlink>
    </w:p>
    <w:p w14:paraId="7A099A78" w14:textId="77777777" w:rsidR="002B424F" w:rsidRPr="00677940" w:rsidRDefault="002D70ED" w:rsidP="00FF5482">
      <w:pPr>
        <w:pStyle w:val="30"/>
        <w:rPr>
          <w:rFonts w:eastAsiaTheme="minorEastAsia" w:cstheme="minorBidi"/>
          <w:snapToGrid/>
          <w:kern w:val="0"/>
          <w:sz w:val="22"/>
          <w:szCs w:val="22"/>
        </w:rPr>
      </w:pPr>
      <w:hyperlink w:anchor="_Toc445130961" w:history="1">
        <w:r w:rsidR="002B424F" w:rsidRPr="00677940">
          <w:rPr>
            <w:rStyle w:val="afffff2"/>
            <w:rFonts w:ascii="Calibri" w:hAnsi="Calibri"/>
          </w:rPr>
          <w:t>Spanning-Tree Timers</w:t>
        </w:r>
        <w:r w:rsidR="002B424F" w:rsidRPr="00677940">
          <w:rPr>
            <w:webHidden/>
          </w:rPr>
          <w:tab/>
        </w:r>
        <w:r w:rsidR="002B424F" w:rsidRPr="00677940">
          <w:rPr>
            <w:webHidden/>
          </w:rPr>
          <w:fldChar w:fldCharType="begin"/>
        </w:r>
        <w:r w:rsidR="002B424F" w:rsidRPr="00677940">
          <w:rPr>
            <w:webHidden/>
          </w:rPr>
          <w:instrText xml:space="preserve"> PAGEREF _Toc445130961 \h </w:instrText>
        </w:r>
        <w:r w:rsidR="002B424F" w:rsidRPr="00677940">
          <w:rPr>
            <w:webHidden/>
          </w:rPr>
        </w:r>
        <w:r w:rsidR="002B424F" w:rsidRPr="00677940">
          <w:rPr>
            <w:webHidden/>
          </w:rPr>
          <w:fldChar w:fldCharType="separate"/>
        </w:r>
        <w:r w:rsidR="002B424F" w:rsidRPr="00677940">
          <w:rPr>
            <w:webHidden/>
          </w:rPr>
          <w:t>239</w:t>
        </w:r>
        <w:r w:rsidR="002B424F" w:rsidRPr="00677940">
          <w:rPr>
            <w:webHidden/>
          </w:rPr>
          <w:fldChar w:fldCharType="end"/>
        </w:r>
      </w:hyperlink>
    </w:p>
    <w:p w14:paraId="5D77E3E7" w14:textId="77777777" w:rsidR="002B424F" w:rsidRPr="00677940" w:rsidRDefault="002D70ED" w:rsidP="00FF5482">
      <w:pPr>
        <w:pStyle w:val="30"/>
        <w:rPr>
          <w:rFonts w:eastAsiaTheme="minorEastAsia" w:cstheme="minorBidi"/>
          <w:snapToGrid/>
          <w:kern w:val="0"/>
          <w:sz w:val="22"/>
          <w:szCs w:val="22"/>
        </w:rPr>
      </w:pPr>
      <w:hyperlink w:anchor="_Toc445130962" w:history="1">
        <w:r w:rsidR="002B424F" w:rsidRPr="00677940">
          <w:rPr>
            <w:rStyle w:val="afffff2"/>
            <w:rFonts w:ascii="Calibri" w:hAnsi="Calibri"/>
          </w:rPr>
          <w:t>Creating the Spanning-Tree Topology</w:t>
        </w:r>
        <w:r w:rsidR="002B424F" w:rsidRPr="00677940">
          <w:rPr>
            <w:webHidden/>
          </w:rPr>
          <w:tab/>
        </w:r>
        <w:r w:rsidR="002B424F" w:rsidRPr="00677940">
          <w:rPr>
            <w:webHidden/>
          </w:rPr>
          <w:fldChar w:fldCharType="begin"/>
        </w:r>
        <w:r w:rsidR="002B424F" w:rsidRPr="00677940">
          <w:rPr>
            <w:webHidden/>
          </w:rPr>
          <w:instrText xml:space="preserve"> PAGEREF _Toc445130962 \h </w:instrText>
        </w:r>
        <w:r w:rsidR="002B424F" w:rsidRPr="00677940">
          <w:rPr>
            <w:webHidden/>
          </w:rPr>
        </w:r>
        <w:r w:rsidR="002B424F" w:rsidRPr="00677940">
          <w:rPr>
            <w:webHidden/>
          </w:rPr>
          <w:fldChar w:fldCharType="separate"/>
        </w:r>
        <w:r w:rsidR="002B424F" w:rsidRPr="00677940">
          <w:rPr>
            <w:webHidden/>
          </w:rPr>
          <w:t>239</w:t>
        </w:r>
        <w:r w:rsidR="002B424F" w:rsidRPr="00677940">
          <w:rPr>
            <w:webHidden/>
          </w:rPr>
          <w:fldChar w:fldCharType="end"/>
        </w:r>
      </w:hyperlink>
    </w:p>
    <w:p w14:paraId="5B6F0DED" w14:textId="77777777" w:rsidR="002B424F" w:rsidRPr="00677940" w:rsidRDefault="002D70ED" w:rsidP="00FF5482">
      <w:pPr>
        <w:pStyle w:val="30"/>
        <w:rPr>
          <w:rFonts w:eastAsiaTheme="minorEastAsia" w:cstheme="minorBidi"/>
          <w:snapToGrid/>
          <w:kern w:val="0"/>
          <w:sz w:val="22"/>
          <w:szCs w:val="22"/>
        </w:rPr>
      </w:pPr>
      <w:hyperlink w:anchor="_Toc445130963" w:history="1">
        <w:r w:rsidR="002B424F" w:rsidRPr="00677940">
          <w:rPr>
            <w:rStyle w:val="afffff2"/>
            <w:rFonts w:ascii="Calibri" w:hAnsi="Calibri"/>
          </w:rPr>
          <w:t>Spanning-Tree Interface States</w:t>
        </w:r>
        <w:r w:rsidR="002B424F" w:rsidRPr="00677940">
          <w:rPr>
            <w:webHidden/>
          </w:rPr>
          <w:tab/>
        </w:r>
        <w:r w:rsidR="002B424F" w:rsidRPr="00677940">
          <w:rPr>
            <w:webHidden/>
          </w:rPr>
          <w:fldChar w:fldCharType="begin"/>
        </w:r>
        <w:r w:rsidR="002B424F" w:rsidRPr="00677940">
          <w:rPr>
            <w:webHidden/>
          </w:rPr>
          <w:instrText xml:space="preserve"> PAGEREF _Toc445130963 \h </w:instrText>
        </w:r>
        <w:r w:rsidR="002B424F" w:rsidRPr="00677940">
          <w:rPr>
            <w:webHidden/>
          </w:rPr>
        </w:r>
        <w:r w:rsidR="002B424F" w:rsidRPr="00677940">
          <w:rPr>
            <w:webHidden/>
          </w:rPr>
          <w:fldChar w:fldCharType="separate"/>
        </w:r>
        <w:r w:rsidR="002B424F" w:rsidRPr="00677940">
          <w:rPr>
            <w:webHidden/>
          </w:rPr>
          <w:t>240</w:t>
        </w:r>
        <w:r w:rsidR="002B424F" w:rsidRPr="00677940">
          <w:rPr>
            <w:webHidden/>
          </w:rPr>
          <w:fldChar w:fldCharType="end"/>
        </w:r>
      </w:hyperlink>
    </w:p>
    <w:p w14:paraId="4E762459" w14:textId="77777777" w:rsidR="002B424F" w:rsidRPr="00677940" w:rsidRDefault="002D70ED">
      <w:pPr>
        <w:pStyle w:val="20"/>
        <w:rPr>
          <w:rFonts w:ascii="Calibri" w:eastAsiaTheme="minorEastAsia" w:hAnsi="Calibri" w:cstheme="minorBidi"/>
          <w:noProof/>
          <w:snapToGrid/>
          <w:kern w:val="0"/>
          <w:sz w:val="22"/>
          <w:szCs w:val="22"/>
        </w:rPr>
      </w:pPr>
      <w:hyperlink w:anchor="_Toc445130964" w:history="1">
        <w:r w:rsidR="002B424F" w:rsidRPr="00677940">
          <w:rPr>
            <w:rStyle w:val="afffff2"/>
            <w:rFonts w:ascii="Calibri" w:hAnsi="Calibri"/>
            <w:noProof/>
          </w:rPr>
          <w:t>Understanding RSTP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_Toc445130964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243</w:t>
        </w:r>
        <w:r w:rsidR="002B424F" w:rsidRPr="00677940">
          <w:rPr>
            <w:rFonts w:ascii="Calibri" w:hAnsi="Calibri"/>
            <w:noProof/>
            <w:webHidden/>
          </w:rPr>
          <w:fldChar w:fldCharType="end"/>
        </w:r>
      </w:hyperlink>
    </w:p>
    <w:p w14:paraId="255D4FB6" w14:textId="77777777" w:rsidR="002B424F" w:rsidRPr="00677940" w:rsidRDefault="002D70ED" w:rsidP="00FF5482">
      <w:pPr>
        <w:pStyle w:val="30"/>
        <w:rPr>
          <w:rFonts w:eastAsiaTheme="minorEastAsia" w:cstheme="minorBidi"/>
          <w:snapToGrid/>
          <w:kern w:val="0"/>
          <w:sz w:val="22"/>
          <w:szCs w:val="22"/>
        </w:rPr>
      </w:pPr>
      <w:hyperlink w:anchor="_Toc445130965" w:history="1">
        <w:r w:rsidR="002B424F" w:rsidRPr="00677940">
          <w:rPr>
            <w:rStyle w:val="afffff2"/>
            <w:rFonts w:ascii="Calibri" w:hAnsi="Calibri"/>
          </w:rPr>
          <w:t>RSTP Overview</w:t>
        </w:r>
        <w:r w:rsidR="002B424F" w:rsidRPr="00677940">
          <w:rPr>
            <w:webHidden/>
          </w:rPr>
          <w:tab/>
        </w:r>
        <w:r w:rsidR="002B424F" w:rsidRPr="00677940">
          <w:rPr>
            <w:webHidden/>
          </w:rPr>
          <w:fldChar w:fldCharType="begin"/>
        </w:r>
        <w:r w:rsidR="002B424F" w:rsidRPr="00677940">
          <w:rPr>
            <w:webHidden/>
          </w:rPr>
          <w:instrText xml:space="preserve"> PAGEREF _Toc445130965 \h </w:instrText>
        </w:r>
        <w:r w:rsidR="002B424F" w:rsidRPr="00677940">
          <w:rPr>
            <w:webHidden/>
          </w:rPr>
        </w:r>
        <w:r w:rsidR="002B424F" w:rsidRPr="00677940">
          <w:rPr>
            <w:webHidden/>
          </w:rPr>
          <w:fldChar w:fldCharType="separate"/>
        </w:r>
        <w:r w:rsidR="002B424F" w:rsidRPr="00677940">
          <w:rPr>
            <w:webHidden/>
          </w:rPr>
          <w:t>243</w:t>
        </w:r>
        <w:r w:rsidR="002B424F" w:rsidRPr="00677940">
          <w:rPr>
            <w:webHidden/>
          </w:rPr>
          <w:fldChar w:fldCharType="end"/>
        </w:r>
      </w:hyperlink>
    </w:p>
    <w:p w14:paraId="07C7C9BE" w14:textId="77777777" w:rsidR="002B424F" w:rsidRPr="00677940" w:rsidRDefault="002D70ED" w:rsidP="00FF5482">
      <w:pPr>
        <w:pStyle w:val="30"/>
        <w:rPr>
          <w:rFonts w:eastAsiaTheme="minorEastAsia" w:cstheme="minorBidi"/>
          <w:snapToGrid/>
          <w:kern w:val="0"/>
          <w:sz w:val="22"/>
          <w:szCs w:val="22"/>
        </w:rPr>
      </w:pPr>
      <w:hyperlink w:anchor="_Toc445130966" w:history="1">
        <w:r w:rsidR="002B424F" w:rsidRPr="00677940">
          <w:rPr>
            <w:rStyle w:val="afffff2"/>
            <w:rFonts w:ascii="Calibri" w:hAnsi="Calibri"/>
          </w:rPr>
          <w:t>Port Roles and the Active Topology</w:t>
        </w:r>
        <w:r w:rsidR="002B424F" w:rsidRPr="00677940">
          <w:rPr>
            <w:webHidden/>
          </w:rPr>
          <w:tab/>
        </w:r>
        <w:r w:rsidR="002B424F" w:rsidRPr="00677940">
          <w:rPr>
            <w:webHidden/>
          </w:rPr>
          <w:fldChar w:fldCharType="begin"/>
        </w:r>
        <w:r w:rsidR="002B424F" w:rsidRPr="00677940">
          <w:rPr>
            <w:webHidden/>
          </w:rPr>
          <w:instrText xml:space="preserve"> PAGEREF _Toc445130966 \h </w:instrText>
        </w:r>
        <w:r w:rsidR="002B424F" w:rsidRPr="00677940">
          <w:rPr>
            <w:webHidden/>
          </w:rPr>
        </w:r>
        <w:r w:rsidR="002B424F" w:rsidRPr="00677940">
          <w:rPr>
            <w:webHidden/>
          </w:rPr>
          <w:fldChar w:fldCharType="separate"/>
        </w:r>
        <w:r w:rsidR="002B424F" w:rsidRPr="00677940">
          <w:rPr>
            <w:webHidden/>
          </w:rPr>
          <w:t>243</w:t>
        </w:r>
        <w:r w:rsidR="002B424F" w:rsidRPr="00677940">
          <w:rPr>
            <w:webHidden/>
          </w:rPr>
          <w:fldChar w:fldCharType="end"/>
        </w:r>
      </w:hyperlink>
    </w:p>
    <w:p w14:paraId="16934296" w14:textId="77777777" w:rsidR="002B424F" w:rsidRPr="00677940" w:rsidRDefault="002D70ED" w:rsidP="00FF5482">
      <w:pPr>
        <w:pStyle w:val="30"/>
        <w:rPr>
          <w:rFonts w:eastAsiaTheme="minorEastAsia" w:cstheme="minorBidi"/>
          <w:snapToGrid/>
          <w:kern w:val="0"/>
          <w:sz w:val="22"/>
          <w:szCs w:val="22"/>
        </w:rPr>
      </w:pPr>
      <w:hyperlink w:anchor="_Toc445130967" w:history="1">
        <w:r w:rsidR="002B424F" w:rsidRPr="00677940">
          <w:rPr>
            <w:rStyle w:val="afffff2"/>
            <w:rFonts w:ascii="Calibri" w:hAnsi="Calibri"/>
          </w:rPr>
          <w:t>Rapid Convergence</w:t>
        </w:r>
        <w:r w:rsidR="002B424F" w:rsidRPr="00677940">
          <w:rPr>
            <w:webHidden/>
          </w:rPr>
          <w:tab/>
        </w:r>
        <w:r w:rsidR="002B424F" w:rsidRPr="00677940">
          <w:rPr>
            <w:webHidden/>
          </w:rPr>
          <w:fldChar w:fldCharType="begin"/>
        </w:r>
        <w:r w:rsidR="002B424F" w:rsidRPr="00677940">
          <w:rPr>
            <w:webHidden/>
          </w:rPr>
          <w:instrText xml:space="preserve"> PAGEREF _Toc445130967 \h </w:instrText>
        </w:r>
        <w:r w:rsidR="002B424F" w:rsidRPr="00677940">
          <w:rPr>
            <w:webHidden/>
          </w:rPr>
        </w:r>
        <w:r w:rsidR="002B424F" w:rsidRPr="00677940">
          <w:rPr>
            <w:webHidden/>
          </w:rPr>
          <w:fldChar w:fldCharType="separate"/>
        </w:r>
        <w:r w:rsidR="002B424F" w:rsidRPr="00677940">
          <w:rPr>
            <w:webHidden/>
          </w:rPr>
          <w:t>244</w:t>
        </w:r>
        <w:r w:rsidR="002B424F" w:rsidRPr="00677940">
          <w:rPr>
            <w:webHidden/>
          </w:rPr>
          <w:fldChar w:fldCharType="end"/>
        </w:r>
      </w:hyperlink>
    </w:p>
    <w:p w14:paraId="2A6E2FB0" w14:textId="77777777" w:rsidR="002B424F" w:rsidRPr="00677940" w:rsidRDefault="002D70ED" w:rsidP="00FF5482">
      <w:pPr>
        <w:pStyle w:val="30"/>
        <w:rPr>
          <w:rFonts w:eastAsiaTheme="minorEastAsia" w:cstheme="minorBidi"/>
          <w:snapToGrid/>
          <w:kern w:val="0"/>
          <w:sz w:val="22"/>
          <w:szCs w:val="22"/>
        </w:rPr>
      </w:pPr>
      <w:hyperlink w:anchor="_Toc445130968" w:history="1">
        <w:r w:rsidR="002B424F" w:rsidRPr="00677940">
          <w:rPr>
            <w:rStyle w:val="afffff2"/>
            <w:rFonts w:ascii="Calibri" w:hAnsi="Calibri"/>
          </w:rPr>
          <w:t>Bridge Protocol Data Unit Format and Processing</w:t>
        </w:r>
        <w:r w:rsidR="002B424F" w:rsidRPr="00677940">
          <w:rPr>
            <w:webHidden/>
          </w:rPr>
          <w:tab/>
        </w:r>
        <w:r w:rsidR="002B424F" w:rsidRPr="00677940">
          <w:rPr>
            <w:webHidden/>
          </w:rPr>
          <w:fldChar w:fldCharType="begin"/>
        </w:r>
        <w:r w:rsidR="002B424F" w:rsidRPr="00677940">
          <w:rPr>
            <w:webHidden/>
          </w:rPr>
          <w:instrText xml:space="preserve"> PAGEREF _Toc445130968 \h </w:instrText>
        </w:r>
        <w:r w:rsidR="002B424F" w:rsidRPr="00677940">
          <w:rPr>
            <w:webHidden/>
          </w:rPr>
        </w:r>
        <w:r w:rsidR="002B424F" w:rsidRPr="00677940">
          <w:rPr>
            <w:webHidden/>
          </w:rPr>
          <w:fldChar w:fldCharType="separate"/>
        </w:r>
        <w:r w:rsidR="002B424F" w:rsidRPr="00677940">
          <w:rPr>
            <w:webHidden/>
          </w:rPr>
          <w:t>245</w:t>
        </w:r>
        <w:r w:rsidR="002B424F" w:rsidRPr="00677940">
          <w:rPr>
            <w:webHidden/>
          </w:rPr>
          <w:fldChar w:fldCharType="end"/>
        </w:r>
      </w:hyperlink>
    </w:p>
    <w:p w14:paraId="60283972" w14:textId="77777777" w:rsidR="002B424F" w:rsidRPr="00677940" w:rsidRDefault="002D70ED">
      <w:pPr>
        <w:pStyle w:val="20"/>
        <w:rPr>
          <w:rFonts w:ascii="Calibri" w:eastAsiaTheme="minorEastAsia" w:hAnsi="Calibri" w:cstheme="minorBidi"/>
          <w:noProof/>
          <w:snapToGrid/>
          <w:kern w:val="0"/>
          <w:sz w:val="22"/>
          <w:szCs w:val="22"/>
        </w:rPr>
      </w:pPr>
      <w:hyperlink w:anchor="_Toc445130969" w:history="1">
        <w:r w:rsidR="002B424F" w:rsidRPr="00677940">
          <w:rPr>
            <w:rStyle w:val="afffff2"/>
            <w:rFonts w:ascii="Calibri" w:hAnsi="Calibri"/>
            <w:noProof/>
          </w:rPr>
          <w:t>Understanding MSTP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_Toc445130969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246</w:t>
        </w:r>
        <w:r w:rsidR="002B424F" w:rsidRPr="00677940">
          <w:rPr>
            <w:rFonts w:ascii="Calibri" w:hAnsi="Calibri"/>
            <w:noProof/>
            <w:webHidden/>
          </w:rPr>
          <w:fldChar w:fldCharType="end"/>
        </w:r>
      </w:hyperlink>
    </w:p>
    <w:p w14:paraId="0230A156" w14:textId="77777777" w:rsidR="002B424F" w:rsidRPr="00677940" w:rsidRDefault="002D70ED" w:rsidP="00FF5482">
      <w:pPr>
        <w:pStyle w:val="30"/>
        <w:rPr>
          <w:rFonts w:eastAsiaTheme="minorEastAsia" w:cstheme="minorBidi"/>
          <w:snapToGrid/>
          <w:kern w:val="0"/>
          <w:sz w:val="22"/>
          <w:szCs w:val="22"/>
        </w:rPr>
      </w:pPr>
      <w:hyperlink w:anchor="_Toc445130970" w:history="1">
        <w:r w:rsidR="002B424F" w:rsidRPr="00677940">
          <w:rPr>
            <w:rStyle w:val="afffff2"/>
            <w:rFonts w:ascii="Calibri" w:hAnsi="Calibri"/>
          </w:rPr>
          <w:t>MST Region</w:t>
        </w:r>
        <w:r w:rsidR="002B424F" w:rsidRPr="00677940">
          <w:rPr>
            <w:webHidden/>
          </w:rPr>
          <w:tab/>
        </w:r>
        <w:r w:rsidR="002B424F" w:rsidRPr="00677940">
          <w:rPr>
            <w:webHidden/>
          </w:rPr>
          <w:fldChar w:fldCharType="begin"/>
        </w:r>
        <w:r w:rsidR="002B424F" w:rsidRPr="00677940">
          <w:rPr>
            <w:webHidden/>
          </w:rPr>
          <w:instrText xml:space="preserve"> PAGEREF _Toc445130970 \h </w:instrText>
        </w:r>
        <w:r w:rsidR="002B424F" w:rsidRPr="00677940">
          <w:rPr>
            <w:webHidden/>
          </w:rPr>
        </w:r>
        <w:r w:rsidR="002B424F" w:rsidRPr="00677940">
          <w:rPr>
            <w:webHidden/>
          </w:rPr>
          <w:fldChar w:fldCharType="separate"/>
        </w:r>
        <w:r w:rsidR="002B424F" w:rsidRPr="00677940">
          <w:rPr>
            <w:webHidden/>
          </w:rPr>
          <w:t>246</w:t>
        </w:r>
        <w:r w:rsidR="002B424F" w:rsidRPr="00677940">
          <w:rPr>
            <w:webHidden/>
          </w:rPr>
          <w:fldChar w:fldCharType="end"/>
        </w:r>
      </w:hyperlink>
    </w:p>
    <w:p w14:paraId="1EAA0855" w14:textId="77777777" w:rsidR="002B424F" w:rsidRPr="00677940" w:rsidRDefault="002D70ED" w:rsidP="00FF5482">
      <w:pPr>
        <w:pStyle w:val="30"/>
        <w:rPr>
          <w:rFonts w:eastAsiaTheme="minorEastAsia" w:cstheme="minorBidi"/>
          <w:snapToGrid/>
          <w:kern w:val="0"/>
          <w:sz w:val="22"/>
          <w:szCs w:val="22"/>
        </w:rPr>
      </w:pPr>
      <w:hyperlink w:anchor="_Toc445130971" w:history="1">
        <w:r w:rsidR="002B424F" w:rsidRPr="00677940">
          <w:rPr>
            <w:rStyle w:val="afffff2"/>
            <w:rFonts w:ascii="Calibri" w:hAnsi="Calibri"/>
          </w:rPr>
          <w:t>IST, CST and CIST</w:t>
        </w:r>
        <w:r w:rsidR="002B424F" w:rsidRPr="00677940">
          <w:rPr>
            <w:webHidden/>
          </w:rPr>
          <w:tab/>
        </w:r>
        <w:r w:rsidR="002B424F" w:rsidRPr="00677940">
          <w:rPr>
            <w:webHidden/>
          </w:rPr>
          <w:fldChar w:fldCharType="begin"/>
        </w:r>
        <w:r w:rsidR="002B424F" w:rsidRPr="00677940">
          <w:rPr>
            <w:webHidden/>
          </w:rPr>
          <w:instrText xml:space="preserve"> PAGEREF _Toc445130971 \h </w:instrText>
        </w:r>
        <w:r w:rsidR="002B424F" w:rsidRPr="00677940">
          <w:rPr>
            <w:webHidden/>
          </w:rPr>
        </w:r>
        <w:r w:rsidR="002B424F" w:rsidRPr="00677940">
          <w:rPr>
            <w:webHidden/>
          </w:rPr>
          <w:fldChar w:fldCharType="separate"/>
        </w:r>
        <w:r w:rsidR="002B424F" w:rsidRPr="00677940">
          <w:rPr>
            <w:webHidden/>
          </w:rPr>
          <w:t>246</w:t>
        </w:r>
        <w:r w:rsidR="002B424F" w:rsidRPr="00677940">
          <w:rPr>
            <w:webHidden/>
          </w:rPr>
          <w:fldChar w:fldCharType="end"/>
        </w:r>
      </w:hyperlink>
    </w:p>
    <w:p w14:paraId="7C0E5F2C" w14:textId="77777777" w:rsidR="002B424F" w:rsidRPr="00677940" w:rsidRDefault="002D70ED">
      <w:pPr>
        <w:pStyle w:val="20"/>
        <w:rPr>
          <w:rFonts w:ascii="Calibri" w:eastAsiaTheme="minorEastAsia" w:hAnsi="Calibri" w:cstheme="minorBidi"/>
          <w:noProof/>
          <w:snapToGrid/>
          <w:kern w:val="0"/>
          <w:sz w:val="22"/>
          <w:szCs w:val="22"/>
        </w:rPr>
      </w:pPr>
      <w:hyperlink w:anchor="_Toc445130972" w:history="1">
        <w:r w:rsidR="002B424F" w:rsidRPr="00677940">
          <w:rPr>
            <w:rStyle w:val="afffff2"/>
            <w:rFonts w:ascii="Calibri" w:hAnsi="Calibri"/>
            <w:noProof/>
          </w:rPr>
          <w:t>Configuring Spanning-Tree Features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_Toc445130972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248</w:t>
        </w:r>
        <w:r w:rsidR="002B424F" w:rsidRPr="00677940">
          <w:rPr>
            <w:rFonts w:ascii="Calibri" w:hAnsi="Calibri"/>
            <w:noProof/>
            <w:webHidden/>
          </w:rPr>
          <w:fldChar w:fldCharType="end"/>
        </w:r>
      </w:hyperlink>
    </w:p>
    <w:p w14:paraId="4E6617F7" w14:textId="77777777" w:rsidR="002B424F" w:rsidRPr="00677940" w:rsidRDefault="002D70ED" w:rsidP="00FF5482">
      <w:pPr>
        <w:pStyle w:val="30"/>
        <w:rPr>
          <w:rFonts w:eastAsiaTheme="minorEastAsia" w:cstheme="minorBidi"/>
          <w:snapToGrid/>
          <w:kern w:val="0"/>
          <w:sz w:val="22"/>
          <w:szCs w:val="22"/>
        </w:rPr>
      </w:pPr>
      <w:hyperlink w:anchor="_Toc445130973" w:history="1">
        <w:r w:rsidR="002B424F" w:rsidRPr="00677940">
          <w:rPr>
            <w:rStyle w:val="afffff2"/>
            <w:rFonts w:ascii="Calibri" w:hAnsi="Calibri"/>
          </w:rPr>
          <w:t>Default STP Configuration</w:t>
        </w:r>
        <w:r w:rsidR="002B424F" w:rsidRPr="00677940">
          <w:rPr>
            <w:webHidden/>
          </w:rPr>
          <w:tab/>
        </w:r>
        <w:r w:rsidR="002B424F" w:rsidRPr="00677940">
          <w:rPr>
            <w:webHidden/>
          </w:rPr>
          <w:fldChar w:fldCharType="begin"/>
        </w:r>
        <w:r w:rsidR="002B424F" w:rsidRPr="00677940">
          <w:rPr>
            <w:webHidden/>
          </w:rPr>
          <w:instrText xml:space="preserve"> PAGEREF _Toc445130973 \h </w:instrText>
        </w:r>
        <w:r w:rsidR="002B424F" w:rsidRPr="00677940">
          <w:rPr>
            <w:webHidden/>
          </w:rPr>
        </w:r>
        <w:r w:rsidR="002B424F" w:rsidRPr="00677940">
          <w:rPr>
            <w:webHidden/>
          </w:rPr>
          <w:fldChar w:fldCharType="separate"/>
        </w:r>
        <w:r w:rsidR="002B424F" w:rsidRPr="00677940">
          <w:rPr>
            <w:webHidden/>
          </w:rPr>
          <w:t>248</w:t>
        </w:r>
        <w:r w:rsidR="002B424F" w:rsidRPr="00677940">
          <w:rPr>
            <w:webHidden/>
          </w:rPr>
          <w:fldChar w:fldCharType="end"/>
        </w:r>
      </w:hyperlink>
    </w:p>
    <w:p w14:paraId="3DB237AC" w14:textId="77777777" w:rsidR="002B424F" w:rsidRPr="00677940" w:rsidRDefault="002D70ED" w:rsidP="00FF5482">
      <w:pPr>
        <w:pStyle w:val="30"/>
        <w:rPr>
          <w:rFonts w:eastAsiaTheme="minorEastAsia" w:cstheme="minorBidi"/>
          <w:snapToGrid/>
          <w:kern w:val="0"/>
          <w:sz w:val="22"/>
          <w:szCs w:val="22"/>
        </w:rPr>
      </w:pPr>
      <w:hyperlink w:anchor="_Toc445130974" w:history="1">
        <w:r w:rsidR="002B424F" w:rsidRPr="00677940">
          <w:rPr>
            <w:rStyle w:val="afffff2"/>
            <w:rFonts w:ascii="Calibri" w:hAnsi="Calibri"/>
          </w:rPr>
          <w:t>STP Configuration Guidelines</w:t>
        </w:r>
        <w:r w:rsidR="002B424F" w:rsidRPr="00677940">
          <w:rPr>
            <w:webHidden/>
          </w:rPr>
          <w:tab/>
        </w:r>
        <w:r w:rsidR="002B424F" w:rsidRPr="00677940">
          <w:rPr>
            <w:webHidden/>
          </w:rPr>
          <w:fldChar w:fldCharType="begin"/>
        </w:r>
        <w:r w:rsidR="002B424F" w:rsidRPr="00677940">
          <w:rPr>
            <w:webHidden/>
          </w:rPr>
          <w:instrText xml:space="preserve"> PAGEREF _Toc445130974 \h </w:instrText>
        </w:r>
        <w:r w:rsidR="002B424F" w:rsidRPr="00677940">
          <w:rPr>
            <w:webHidden/>
          </w:rPr>
        </w:r>
        <w:r w:rsidR="002B424F" w:rsidRPr="00677940">
          <w:rPr>
            <w:webHidden/>
          </w:rPr>
          <w:fldChar w:fldCharType="separate"/>
        </w:r>
        <w:r w:rsidR="002B424F" w:rsidRPr="00677940">
          <w:rPr>
            <w:webHidden/>
          </w:rPr>
          <w:t>248</w:t>
        </w:r>
        <w:r w:rsidR="002B424F" w:rsidRPr="00677940">
          <w:rPr>
            <w:webHidden/>
          </w:rPr>
          <w:fldChar w:fldCharType="end"/>
        </w:r>
      </w:hyperlink>
    </w:p>
    <w:p w14:paraId="790E8C42" w14:textId="77777777" w:rsidR="002B424F" w:rsidRPr="00677940" w:rsidRDefault="002D70ED" w:rsidP="00FF5482">
      <w:pPr>
        <w:pStyle w:val="30"/>
        <w:rPr>
          <w:rFonts w:eastAsiaTheme="minorEastAsia" w:cstheme="minorBidi"/>
          <w:snapToGrid/>
          <w:kern w:val="0"/>
          <w:sz w:val="22"/>
          <w:szCs w:val="22"/>
        </w:rPr>
      </w:pPr>
      <w:hyperlink w:anchor="_Toc445130975" w:history="1">
        <w:r w:rsidR="002B424F" w:rsidRPr="00677940">
          <w:rPr>
            <w:rStyle w:val="afffff2"/>
            <w:rFonts w:ascii="Calibri" w:hAnsi="Calibri"/>
          </w:rPr>
          <w:t>Enabling STP</w:t>
        </w:r>
        <w:r w:rsidR="002B424F" w:rsidRPr="00677940">
          <w:rPr>
            <w:webHidden/>
          </w:rPr>
          <w:tab/>
        </w:r>
        <w:r w:rsidR="002B424F" w:rsidRPr="00677940">
          <w:rPr>
            <w:webHidden/>
          </w:rPr>
          <w:fldChar w:fldCharType="begin"/>
        </w:r>
        <w:r w:rsidR="002B424F" w:rsidRPr="00677940">
          <w:rPr>
            <w:webHidden/>
          </w:rPr>
          <w:instrText xml:space="preserve"> PAGEREF _Toc445130975 \h </w:instrText>
        </w:r>
        <w:r w:rsidR="002B424F" w:rsidRPr="00677940">
          <w:rPr>
            <w:webHidden/>
          </w:rPr>
        </w:r>
        <w:r w:rsidR="002B424F" w:rsidRPr="00677940">
          <w:rPr>
            <w:webHidden/>
          </w:rPr>
          <w:fldChar w:fldCharType="separate"/>
        </w:r>
        <w:r w:rsidR="002B424F" w:rsidRPr="00677940">
          <w:rPr>
            <w:webHidden/>
          </w:rPr>
          <w:t>248</w:t>
        </w:r>
        <w:r w:rsidR="002B424F" w:rsidRPr="00677940">
          <w:rPr>
            <w:webHidden/>
          </w:rPr>
          <w:fldChar w:fldCharType="end"/>
        </w:r>
      </w:hyperlink>
    </w:p>
    <w:p w14:paraId="3E27CAD2" w14:textId="77777777" w:rsidR="002B424F" w:rsidRPr="00677940" w:rsidRDefault="002D70ED" w:rsidP="00FF5482">
      <w:pPr>
        <w:pStyle w:val="30"/>
        <w:rPr>
          <w:rFonts w:eastAsiaTheme="minorEastAsia" w:cstheme="minorBidi"/>
          <w:snapToGrid/>
          <w:kern w:val="0"/>
          <w:sz w:val="22"/>
          <w:szCs w:val="22"/>
        </w:rPr>
      </w:pPr>
      <w:hyperlink w:anchor="_Toc445130976" w:history="1">
        <w:r w:rsidR="002B424F" w:rsidRPr="00677940">
          <w:rPr>
            <w:rStyle w:val="afffff2"/>
            <w:rFonts w:ascii="Calibri" w:hAnsi="Calibri"/>
          </w:rPr>
          <w:t>Enable STP in no default Bridge</w:t>
        </w:r>
        <w:r w:rsidR="002B424F" w:rsidRPr="00677940">
          <w:rPr>
            <w:webHidden/>
          </w:rPr>
          <w:tab/>
        </w:r>
        <w:r w:rsidR="002B424F" w:rsidRPr="00677940">
          <w:rPr>
            <w:webHidden/>
          </w:rPr>
          <w:fldChar w:fldCharType="begin"/>
        </w:r>
        <w:r w:rsidR="002B424F" w:rsidRPr="00677940">
          <w:rPr>
            <w:webHidden/>
          </w:rPr>
          <w:instrText xml:space="preserve"> PAGEREF _Toc445130976 \h </w:instrText>
        </w:r>
        <w:r w:rsidR="002B424F" w:rsidRPr="00677940">
          <w:rPr>
            <w:webHidden/>
          </w:rPr>
        </w:r>
        <w:r w:rsidR="002B424F" w:rsidRPr="00677940">
          <w:rPr>
            <w:webHidden/>
          </w:rPr>
          <w:fldChar w:fldCharType="separate"/>
        </w:r>
        <w:r w:rsidR="002B424F" w:rsidRPr="00677940">
          <w:rPr>
            <w:webHidden/>
          </w:rPr>
          <w:t>249</w:t>
        </w:r>
        <w:r w:rsidR="002B424F" w:rsidRPr="00677940">
          <w:rPr>
            <w:webHidden/>
          </w:rPr>
          <w:fldChar w:fldCharType="end"/>
        </w:r>
      </w:hyperlink>
    </w:p>
    <w:p w14:paraId="179CA419" w14:textId="77777777" w:rsidR="002B424F" w:rsidRPr="00677940" w:rsidRDefault="002D70ED" w:rsidP="00FF5482">
      <w:pPr>
        <w:pStyle w:val="30"/>
        <w:rPr>
          <w:rFonts w:eastAsiaTheme="minorEastAsia" w:cstheme="minorBidi"/>
          <w:snapToGrid/>
          <w:kern w:val="0"/>
          <w:sz w:val="22"/>
          <w:szCs w:val="22"/>
        </w:rPr>
      </w:pPr>
      <w:hyperlink w:anchor="_Toc445130977" w:history="1">
        <w:r w:rsidR="002B424F" w:rsidRPr="00677940">
          <w:rPr>
            <w:rStyle w:val="afffff2"/>
            <w:rFonts w:ascii="Calibri" w:hAnsi="Calibri"/>
          </w:rPr>
          <w:t>Configuring the Port Priority</w:t>
        </w:r>
        <w:r w:rsidR="002B424F" w:rsidRPr="00677940">
          <w:rPr>
            <w:webHidden/>
          </w:rPr>
          <w:tab/>
        </w:r>
        <w:r w:rsidR="002B424F" w:rsidRPr="00677940">
          <w:rPr>
            <w:webHidden/>
          </w:rPr>
          <w:fldChar w:fldCharType="begin"/>
        </w:r>
        <w:r w:rsidR="002B424F" w:rsidRPr="00677940">
          <w:rPr>
            <w:webHidden/>
          </w:rPr>
          <w:instrText xml:space="preserve"> PAGEREF _Toc445130977 \h </w:instrText>
        </w:r>
        <w:r w:rsidR="002B424F" w:rsidRPr="00677940">
          <w:rPr>
            <w:webHidden/>
          </w:rPr>
        </w:r>
        <w:r w:rsidR="002B424F" w:rsidRPr="00677940">
          <w:rPr>
            <w:webHidden/>
          </w:rPr>
          <w:fldChar w:fldCharType="separate"/>
        </w:r>
        <w:r w:rsidR="002B424F" w:rsidRPr="00677940">
          <w:rPr>
            <w:webHidden/>
          </w:rPr>
          <w:t>250</w:t>
        </w:r>
        <w:r w:rsidR="002B424F" w:rsidRPr="00677940">
          <w:rPr>
            <w:webHidden/>
          </w:rPr>
          <w:fldChar w:fldCharType="end"/>
        </w:r>
      </w:hyperlink>
    </w:p>
    <w:p w14:paraId="6F500355" w14:textId="77777777" w:rsidR="002B424F" w:rsidRPr="00677940" w:rsidRDefault="002D70ED" w:rsidP="00FF5482">
      <w:pPr>
        <w:pStyle w:val="30"/>
        <w:rPr>
          <w:rFonts w:eastAsiaTheme="minorEastAsia" w:cstheme="minorBidi"/>
          <w:snapToGrid/>
          <w:kern w:val="0"/>
          <w:sz w:val="22"/>
          <w:szCs w:val="22"/>
        </w:rPr>
      </w:pPr>
      <w:hyperlink w:anchor="_Toc445130978" w:history="1">
        <w:r w:rsidR="002B424F" w:rsidRPr="00677940">
          <w:rPr>
            <w:rStyle w:val="afffff2"/>
            <w:rFonts w:ascii="Calibri" w:hAnsi="Calibri"/>
          </w:rPr>
          <w:t>Configuring the Path Cost</w:t>
        </w:r>
        <w:r w:rsidR="002B424F" w:rsidRPr="00677940">
          <w:rPr>
            <w:webHidden/>
          </w:rPr>
          <w:tab/>
        </w:r>
        <w:r w:rsidR="002B424F" w:rsidRPr="00677940">
          <w:rPr>
            <w:webHidden/>
          </w:rPr>
          <w:fldChar w:fldCharType="begin"/>
        </w:r>
        <w:r w:rsidR="002B424F" w:rsidRPr="00677940">
          <w:rPr>
            <w:webHidden/>
          </w:rPr>
          <w:instrText xml:space="preserve"> PAGEREF _Toc445130978 \h </w:instrText>
        </w:r>
        <w:r w:rsidR="002B424F" w:rsidRPr="00677940">
          <w:rPr>
            <w:webHidden/>
          </w:rPr>
        </w:r>
        <w:r w:rsidR="002B424F" w:rsidRPr="00677940">
          <w:rPr>
            <w:webHidden/>
          </w:rPr>
          <w:fldChar w:fldCharType="separate"/>
        </w:r>
        <w:r w:rsidR="002B424F" w:rsidRPr="00677940">
          <w:rPr>
            <w:webHidden/>
          </w:rPr>
          <w:t>251</w:t>
        </w:r>
        <w:r w:rsidR="002B424F" w:rsidRPr="00677940">
          <w:rPr>
            <w:webHidden/>
          </w:rPr>
          <w:fldChar w:fldCharType="end"/>
        </w:r>
      </w:hyperlink>
    </w:p>
    <w:p w14:paraId="6B9CD32E" w14:textId="77777777" w:rsidR="002B424F" w:rsidRPr="00677940" w:rsidRDefault="002D70ED" w:rsidP="00FF5482">
      <w:pPr>
        <w:pStyle w:val="30"/>
        <w:rPr>
          <w:rFonts w:eastAsiaTheme="minorEastAsia" w:cstheme="minorBidi"/>
          <w:snapToGrid/>
          <w:kern w:val="0"/>
          <w:sz w:val="22"/>
          <w:szCs w:val="22"/>
        </w:rPr>
      </w:pPr>
      <w:hyperlink w:anchor="_Toc445130979" w:history="1">
        <w:r w:rsidR="002B424F" w:rsidRPr="00677940">
          <w:rPr>
            <w:rStyle w:val="afffff2"/>
            <w:rFonts w:ascii="Calibri" w:hAnsi="Calibri"/>
          </w:rPr>
          <w:t>Configuring the Switch Priority of a VLAN</w:t>
        </w:r>
        <w:r w:rsidR="002B424F" w:rsidRPr="00677940">
          <w:rPr>
            <w:webHidden/>
          </w:rPr>
          <w:tab/>
        </w:r>
        <w:r w:rsidR="002B424F" w:rsidRPr="00677940">
          <w:rPr>
            <w:webHidden/>
          </w:rPr>
          <w:fldChar w:fldCharType="begin"/>
        </w:r>
        <w:r w:rsidR="002B424F" w:rsidRPr="00677940">
          <w:rPr>
            <w:webHidden/>
          </w:rPr>
          <w:instrText xml:space="preserve"> PAGEREF _Toc445130979 \h </w:instrText>
        </w:r>
        <w:r w:rsidR="002B424F" w:rsidRPr="00677940">
          <w:rPr>
            <w:webHidden/>
          </w:rPr>
        </w:r>
        <w:r w:rsidR="002B424F" w:rsidRPr="00677940">
          <w:rPr>
            <w:webHidden/>
          </w:rPr>
          <w:fldChar w:fldCharType="separate"/>
        </w:r>
        <w:r w:rsidR="002B424F" w:rsidRPr="00677940">
          <w:rPr>
            <w:webHidden/>
          </w:rPr>
          <w:t>253</w:t>
        </w:r>
        <w:r w:rsidR="002B424F" w:rsidRPr="00677940">
          <w:rPr>
            <w:webHidden/>
          </w:rPr>
          <w:fldChar w:fldCharType="end"/>
        </w:r>
      </w:hyperlink>
    </w:p>
    <w:p w14:paraId="7A5E7CED" w14:textId="77777777" w:rsidR="002B424F" w:rsidRPr="00677940" w:rsidRDefault="002D70ED" w:rsidP="00FF5482">
      <w:pPr>
        <w:pStyle w:val="30"/>
        <w:rPr>
          <w:rFonts w:eastAsiaTheme="minorEastAsia" w:cstheme="minorBidi"/>
          <w:snapToGrid/>
          <w:kern w:val="0"/>
          <w:sz w:val="22"/>
          <w:szCs w:val="22"/>
        </w:rPr>
      </w:pPr>
      <w:hyperlink w:anchor="_Toc445130980" w:history="1">
        <w:r w:rsidR="002B424F" w:rsidRPr="00677940">
          <w:rPr>
            <w:rStyle w:val="afffff2"/>
            <w:rFonts w:ascii="Calibri" w:hAnsi="Calibri"/>
          </w:rPr>
          <w:t>Configuring the Hello Time</w:t>
        </w:r>
        <w:r w:rsidR="002B424F" w:rsidRPr="00677940">
          <w:rPr>
            <w:webHidden/>
          </w:rPr>
          <w:tab/>
        </w:r>
        <w:r w:rsidR="002B424F" w:rsidRPr="00677940">
          <w:rPr>
            <w:webHidden/>
          </w:rPr>
          <w:fldChar w:fldCharType="begin"/>
        </w:r>
        <w:r w:rsidR="002B424F" w:rsidRPr="00677940">
          <w:rPr>
            <w:webHidden/>
          </w:rPr>
          <w:instrText xml:space="preserve"> PAGEREF _Toc445130980 \h </w:instrText>
        </w:r>
        <w:r w:rsidR="002B424F" w:rsidRPr="00677940">
          <w:rPr>
            <w:webHidden/>
          </w:rPr>
        </w:r>
        <w:r w:rsidR="002B424F" w:rsidRPr="00677940">
          <w:rPr>
            <w:webHidden/>
          </w:rPr>
          <w:fldChar w:fldCharType="separate"/>
        </w:r>
        <w:r w:rsidR="002B424F" w:rsidRPr="00677940">
          <w:rPr>
            <w:webHidden/>
          </w:rPr>
          <w:t>255</w:t>
        </w:r>
        <w:r w:rsidR="002B424F" w:rsidRPr="00677940">
          <w:rPr>
            <w:webHidden/>
          </w:rPr>
          <w:fldChar w:fldCharType="end"/>
        </w:r>
      </w:hyperlink>
    </w:p>
    <w:p w14:paraId="15EB7B9F" w14:textId="77777777" w:rsidR="002B424F" w:rsidRPr="00677940" w:rsidRDefault="002D70ED" w:rsidP="00FF5482">
      <w:pPr>
        <w:pStyle w:val="30"/>
        <w:rPr>
          <w:rFonts w:eastAsiaTheme="minorEastAsia" w:cstheme="minorBidi"/>
          <w:snapToGrid/>
          <w:kern w:val="0"/>
          <w:sz w:val="22"/>
          <w:szCs w:val="22"/>
        </w:rPr>
      </w:pPr>
      <w:hyperlink w:anchor="_Toc445130981" w:history="1">
        <w:r w:rsidR="002B424F" w:rsidRPr="00677940">
          <w:rPr>
            <w:rStyle w:val="afffff2"/>
            <w:rFonts w:ascii="Calibri" w:hAnsi="Calibri"/>
          </w:rPr>
          <w:t>Configuring the Forwarding-Delay Time for a VLAN</w:t>
        </w:r>
        <w:r w:rsidR="002B424F" w:rsidRPr="00677940">
          <w:rPr>
            <w:webHidden/>
          </w:rPr>
          <w:tab/>
        </w:r>
        <w:r w:rsidR="002B424F" w:rsidRPr="00677940">
          <w:rPr>
            <w:webHidden/>
          </w:rPr>
          <w:fldChar w:fldCharType="begin"/>
        </w:r>
        <w:r w:rsidR="002B424F" w:rsidRPr="00677940">
          <w:rPr>
            <w:webHidden/>
          </w:rPr>
          <w:instrText xml:space="preserve"> PAGEREF _Toc445130981 \h </w:instrText>
        </w:r>
        <w:r w:rsidR="002B424F" w:rsidRPr="00677940">
          <w:rPr>
            <w:webHidden/>
          </w:rPr>
        </w:r>
        <w:r w:rsidR="002B424F" w:rsidRPr="00677940">
          <w:rPr>
            <w:webHidden/>
          </w:rPr>
          <w:fldChar w:fldCharType="separate"/>
        </w:r>
        <w:r w:rsidR="002B424F" w:rsidRPr="00677940">
          <w:rPr>
            <w:webHidden/>
          </w:rPr>
          <w:t>256</w:t>
        </w:r>
        <w:r w:rsidR="002B424F" w:rsidRPr="00677940">
          <w:rPr>
            <w:webHidden/>
          </w:rPr>
          <w:fldChar w:fldCharType="end"/>
        </w:r>
      </w:hyperlink>
    </w:p>
    <w:p w14:paraId="05F24F6B" w14:textId="77777777" w:rsidR="002B424F" w:rsidRPr="00677940" w:rsidRDefault="002D70ED" w:rsidP="00FF5482">
      <w:pPr>
        <w:pStyle w:val="30"/>
        <w:rPr>
          <w:rFonts w:eastAsiaTheme="minorEastAsia" w:cstheme="minorBidi"/>
          <w:snapToGrid/>
          <w:kern w:val="0"/>
          <w:sz w:val="22"/>
          <w:szCs w:val="22"/>
        </w:rPr>
      </w:pPr>
      <w:hyperlink w:anchor="_Toc445130982" w:history="1">
        <w:r w:rsidR="002B424F" w:rsidRPr="00677940">
          <w:rPr>
            <w:rStyle w:val="afffff2"/>
            <w:rFonts w:ascii="Calibri" w:hAnsi="Calibri"/>
          </w:rPr>
          <w:t>Configuring the Maximum-Aging Time for a VLAN</w:t>
        </w:r>
        <w:r w:rsidR="002B424F" w:rsidRPr="00677940">
          <w:rPr>
            <w:webHidden/>
          </w:rPr>
          <w:tab/>
        </w:r>
        <w:r w:rsidR="002B424F" w:rsidRPr="00677940">
          <w:rPr>
            <w:webHidden/>
          </w:rPr>
          <w:fldChar w:fldCharType="begin"/>
        </w:r>
        <w:r w:rsidR="002B424F" w:rsidRPr="00677940">
          <w:rPr>
            <w:webHidden/>
          </w:rPr>
          <w:instrText xml:space="preserve"> PAGEREF _Toc445130982 \h </w:instrText>
        </w:r>
        <w:r w:rsidR="002B424F" w:rsidRPr="00677940">
          <w:rPr>
            <w:webHidden/>
          </w:rPr>
        </w:r>
        <w:r w:rsidR="002B424F" w:rsidRPr="00677940">
          <w:rPr>
            <w:webHidden/>
          </w:rPr>
          <w:fldChar w:fldCharType="separate"/>
        </w:r>
        <w:r w:rsidR="002B424F" w:rsidRPr="00677940">
          <w:rPr>
            <w:webHidden/>
          </w:rPr>
          <w:t>258</w:t>
        </w:r>
        <w:r w:rsidR="002B424F" w:rsidRPr="00677940">
          <w:rPr>
            <w:webHidden/>
          </w:rPr>
          <w:fldChar w:fldCharType="end"/>
        </w:r>
      </w:hyperlink>
    </w:p>
    <w:p w14:paraId="3BDD6861" w14:textId="77777777" w:rsidR="002B424F" w:rsidRPr="00677940" w:rsidRDefault="002D70ED" w:rsidP="00FF5482">
      <w:pPr>
        <w:pStyle w:val="30"/>
        <w:rPr>
          <w:rFonts w:eastAsiaTheme="minorEastAsia" w:cstheme="minorBidi"/>
          <w:snapToGrid/>
          <w:kern w:val="0"/>
          <w:sz w:val="22"/>
          <w:szCs w:val="22"/>
        </w:rPr>
      </w:pPr>
      <w:hyperlink w:anchor="_Toc445130983" w:history="1">
        <w:r w:rsidR="002B424F" w:rsidRPr="00677940">
          <w:rPr>
            <w:rStyle w:val="afffff2"/>
            <w:rFonts w:ascii="Calibri" w:hAnsi="Calibri"/>
          </w:rPr>
          <w:t>Changing the Max-hops for switch</w:t>
        </w:r>
        <w:r w:rsidR="002B424F" w:rsidRPr="00677940">
          <w:rPr>
            <w:webHidden/>
          </w:rPr>
          <w:tab/>
        </w:r>
        <w:r w:rsidR="002B424F" w:rsidRPr="00677940">
          <w:rPr>
            <w:webHidden/>
          </w:rPr>
          <w:fldChar w:fldCharType="begin"/>
        </w:r>
        <w:r w:rsidR="002B424F" w:rsidRPr="00677940">
          <w:rPr>
            <w:webHidden/>
          </w:rPr>
          <w:instrText xml:space="preserve"> PAGEREF _Toc445130983 \h </w:instrText>
        </w:r>
        <w:r w:rsidR="002B424F" w:rsidRPr="00677940">
          <w:rPr>
            <w:webHidden/>
          </w:rPr>
        </w:r>
        <w:r w:rsidR="002B424F" w:rsidRPr="00677940">
          <w:rPr>
            <w:webHidden/>
          </w:rPr>
          <w:fldChar w:fldCharType="separate"/>
        </w:r>
        <w:r w:rsidR="002B424F" w:rsidRPr="00677940">
          <w:rPr>
            <w:webHidden/>
          </w:rPr>
          <w:t>259</w:t>
        </w:r>
        <w:r w:rsidR="002B424F" w:rsidRPr="00677940">
          <w:rPr>
            <w:webHidden/>
          </w:rPr>
          <w:fldChar w:fldCharType="end"/>
        </w:r>
      </w:hyperlink>
    </w:p>
    <w:p w14:paraId="37FA2708" w14:textId="77777777" w:rsidR="002B424F" w:rsidRPr="00677940" w:rsidRDefault="002D70ED" w:rsidP="00FF5482">
      <w:pPr>
        <w:pStyle w:val="30"/>
        <w:rPr>
          <w:rFonts w:eastAsiaTheme="minorEastAsia" w:cstheme="minorBidi"/>
          <w:snapToGrid/>
          <w:kern w:val="0"/>
          <w:sz w:val="22"/>
          <w:szCs w:val="22"/>
        </w:rPr>
      </w:pPr>
      <w:hyperlink w:anchor="_Toc445130984" w:history="1">
        <w:r w:rsidR="002B424F" w:rsidRPr="00677940">
          <w:rPr>
            <w:rStyle w:val="afffff2"/>
            <w:rFonts w:ascii="Calibri" w:hAnsi="Calibri"/>
          </w:rPr>
          <w:t>Changing the Spanning-Tree mode for switch</w:t>
        </w:r>
        <w:r w:rsidR="002B424F" w:rsidRPr="00677940">
          <w:rPr>
            <w:webHidden/>
          </w:rPr>
          <w:tab/>
        </w:r>
        <w:r w:rsidR="002B424F" w:rsidRPr="00677940">
          <w:rPr>
            <w:webHidden/>
          </w:rPr>
          <w:fldChar w:fldCharType="begin"/>
        </w:r>
        <w:r w:rsidR="002B424F" w:rsidRPr="00677940">
          <w:rPr>
            <w:webHidden/>
          </w:rPr>
          <w:instrText xml:space="preserve"> PAGEREF _Toc445130984 \h </w:instrText>
        </w:r>
        <w:r w:rsidR="002B424F" w:rsidRPr="00677940">
          <w:rPr>
            <w:webHidden/>
          </w:rPr>
        </w:r>
        <w:r w:rsidR="002B424F" w:rsidRPr="00677940">
          <w:rPr>
            <w:webHidden/>
          </w:rPr>
          <w:fldChar w:fldCharType="separate"/>
        </w:r>
        <w:r w:rsidR="002B424F" w:rsidRPr="00677940">
          <w:rPr>
            <w:webHidden/>
          </w:rPr>
          <w:t>260</w:t>
        </w:r>
        <w:r w:rsidR="002B424F" w:rsidRPr="00677940">
          <w:rPr>
            <w:webHidden/>
          </w:rPr>
          <w:fldChar w:fldCharType="end"/>
        </w:r>
      </w:hyperlink>
    </w:p>
    <w:p w14:paraId="12B836ED" w14:textId="77777777" w:rsidR="002B424F" w:rsidRPr="00677940" w:rsidRDefault="002D70ED" w:rsidP="00FF5482">
      <w:pPr>
        <w:pStyle w:val="30"/>
        <w:rPr>
          <w:rFonts w:eastAsiaTheme="minorEastAsia" w:cstheme="minorBidi"/>
          <w:snapToGrid/>
          <w:kern w:val="0"/>
          <w:sz w:val="22"/>
          <w:szCs w:val="22"/>
        </w:rPr>
      </w:pPr>
      <w:hyperlink w:anchor="_Toc445130985" w:history="1">
        <w:r w:rsidR="002B424F" w:rsidRPr="00677940">
          <w:rPr>
            <w:rStyle w:val="afffff2"/>
            <w:rFonts w:ascii="Calibri" w:hAnsi="Calibri"/>
          </w:rPr>
          <w:t>Configuring portfast for switch</w:t>
        </w:r>
        <w:r w:rsidR="002B424F" w:rsidRPr="00677940">
          <w:rPr>
            <w:webHidden/>
          </w:rPr>
          <w:tab/>
        </w:r>
        <w:r w:rsidR="002B424F" w:rsidRPr="00677940">
          <w:rPr>
            <w:webHidden/>
          </w:rPr>
          <w:fldChar w:fldCharType="begin"/>
        </w:r>
        <w:r w:rsidR="002B424F" w:rsidRPr="00677940">
          <w:rPr>
            <w:webHidden/>
          </w:rPr>
          <w:instrText xml:space="preserve"> PAGEREF _Toc445130985 \h </w:instrText>
        </w:r>
        <w:r w:rsidR="002B424F" w:rsidRPr="00677940">
          <w:rPr>
            <w:webHidden/>
          </w:rPr>
        </w:r>
        <w:r w:rsidR="002B424F" w:rsidRPr="00677940">
          <w:rPr>
            <w:webHidden/>
          </w:rPr>
          <w:fldChar w:fldCharType="separate"/>
        </w:r>
        <w:r w:rsidR="002B424F" w:rsidRPr="00677940">
          <w:rPr>
            <w:webHidden/>
          </w:rPr>
          <w:t>262</w:t>
        </w:r>
        <w:r w:rsidR="002B424F" w:rsidRPr="00677940">
          <w:rPr>
            <w:webHidden/>
          </w:rPr>
          <w:fldChar w:fldCharType="end"/>
        </w:r>
      </w:hyperlink>
    </w:p>
    <w:p w14:paraId="401FCD7B" w14:textId="77777777" w:rsidR="002B424F" w:rsidRPr="00677940" w:rsidRDefault="002D70ED" w:rsidP="00FF5482">
      <w:pPr>
        <w:pStyle w:val="30"/>
        <w:rPr>
          <w:rFonts w:eastAsiaTheme="minorEastAsia" w:cstheme="minorBidi"/>
          <w:snapToGrid/>
          <w:kern w:val="0"/>
          <w:sz w:val="22"/>
          <w:szCs w:val="22"/>
        </w:rPr>
      </w:pPr>
      <w:hyperlink w:anchor="_Toc445130986" w:history="1">
        <w:r w:rsidR="002B424F" w:rsidRPr="00677940">
          <w:rPr>
            <w:rStyle w:val="afffff2"/>
            <w:rFonts w:ascii="Calibri" w:hAnsi="Calibri"/>
          </w:rPr>
          <w:t>Changing transmit-holdcount for switch</w:t>
        </w:r>
        <w:r w:rsidR="002B424F" w:rsidRPr="00677940">
          <w:rPr>
            <w:webHidden/>
          </w:rPr>
          <w:tab/>
        </w:r>
        <w:r w:rsidR="002B424F" w:rsidRPr="00677940">
          <w:rPr>
            <w:webHidden/>
          </w:rPr>
          <w:fldChar w:fldCharType="begin"/>
        </w:r>
        <w:r w:rsidR="002B424F" w:rsidRPr="00677940">
          <w:rPr>
            <w:webHidden/>
          </w:rPr>
          <w:instrText xml:space="preserve"> PAGEREF _Toc445130986 \h </w:instrText>
        </w:r>
        <w:r w:rsidR="002B424F" w:rsidRPr="00677940">
          <w:rPr>
            <w:webHidden/>
          </w:rPr>
        </w:r>
        <w:r w:rsidR="002B424F" w:rsidRPr="00677940">
          <w:rPr>
            <w:webHidden/>
          </w:rPr>
          <w:fldChar w:fldCharType="separate"/>
        </w:r>
        <w:r w:rsidR="002B424F" w:rsidRPr="00677940">
          <w:rPr>
            <w:webHidden/>
          </w:rPr>
          <w:t>264</w:t>
        </w:r>
        <w:r w:rsidR="002B424F" w:rsidRPr="00677940">
          <w:rPr>
            <w:webHidden/>
          </w:rPr>
          <w:fldChar w:fldCharType="end"/>
        </w:r>
      </w:hyperlink>
    </w:p>
    <w:p w14:paraId="1F1AC80B" w14:textId="77777777" w:rsidR="002B424F" w:rsidRPr="00677940" w:rsidRDefault="002D70ED" w:rsidP="00FF5482">
      <w:pPr>
        <w:pStyle w:val="30"/>
        <w:rPr>
          <w:rFonts w:eastAsiaTheme="minorEastAsia" w:cstheme="minorBidi"/>
          <w:snapToGrid/>
          <w:kern w:val="0"/>
          <w:sz w:val="22"/>
          <w:szCs w:val="22"/>
        </w:rPr>
      </w:pPr>
      <w:hyperlink w:anchor="_Toc445130987" w:history="1">
        <w:r w:rsidR="002B424F" w:rsidRPr="00677940">
          <w:rPr>
            <w:rStyle w:val="afffff2"/>
            <w:rFonts w:ascii="Calibri" w:hAnsi="Calibri"/>
          </w:rPr>
          <w:t>Changing Cisco-interoperability for switch</w:t>
        </w:r>
        <w:r w:rsidR="002B424F" w:rsidRPr="00677940">
          <w:rPr>
            <w:webHidden/>
          </w:rPr>
          <w:tab/>
        </w:r>
        <w:r w:rsidR="002B424F" w:rsidRPr="00677940">
          <w:rPr>
            <w:webHidden/>
          </w:rPr>
          <w:fldChar w:fldCharType="begin"/>
        </w:r>
        <w:r w:rsidR="002B424F" w:rsidRPr="00677940">
          <w:rPr>
            <w:webHidden/>
          </w:rPr>
          <w:instrText xml:space="preserve"> PAGEREF _Toc445130987 \h </w:instrText>
        </w:r>
        <w:r w:rsidR="002B424F" w:rsidRPr="00677940">
          <w:rPr>
            <w:webHidden/>
          </w:rPr>
        </w:r>
        <w:r w:rsidR="002B424F" w:rsidRPr="00677940">
          <w:rPr>
            <w:webHidden/>
          </w:rPr>
          <w:fldChar w:fldCharType="separate"/>
        </w:r>
        <w:r w:rsidR="002B424F" w:rsidRPr="00677940">
          <w:rPr>
            <w:webHidden/>
          </w:rPr>
          <w:t>265</w:t>
        </w:r>
        <w:r w:rsidR="002B424F" w:rsidRPr="00677940">
          <w:rPr>
            <w:webHidden/>
          </w:rPr>
          <w:fldChar w:fldCharType="end"/>
        </w:r>
      </w:hyperlink>
    </w:p>
    <w:p w14:paraId="61791819" w14:textId="77777777" w:rsidR="002B424F" w:rsidRPr="00677940" w:rsidRDefault="002D70ED" w:rsidP="00FF5482">
      <w:pPr>
        <w:pStyle w:val="30"/>
        <w:rPr>
          <w:rFonts w:eastAsiaTheme="minorEastAsia" w:cstheme="minorBidi"/>
          <w:snapToGrid/>
          <w:kern w:val="0"/>
          <w:sz w:val="22"/>
          <w:szCs w:val="22"/>
        </w:rPr>
      </w:pPr>
      <w:hyperlink w:anchor="_Toc445130988" w:history="1">
        <w:r w:rsidR="002B424F" w:rsidRPr="00677940">
          <w:rPr>
            <w:rStyle w:val="afffff2"/>
            <w:rFonts w:ascii="Calibri" w:hAnsi="Calibri"/>
          </w:rPr>
          <w:t>Configuring autoedge for port</w:t>
        </w:r>
        <w:r w:rsidR="002B424F" w:rsidRPr="00677940">
          <w:rPr>
            <w:webHidden/>
          </w:rPr>
          <w:tab/>
        </w:r>
        <w:r w:rsidR="002B424F" w:rsidRPr="00677940">
          <w:rPr>
            <w:webHidden/>
          </w:rPr>
          <w:fldChar w:fldCharType="begin"/>
        </w:r>
        <w:r w:rsidR="002B424F" w:rsidRPr="00677940">
          <w:rPr>
            <w:webHidden/>
          </w:rPr>
          <w:instrText xml:space="preserve"> PAGEREF _Toc445130988 \h </w:instrText>
        </w:r>
        <w:r w:rsidR="002B424F" w:rsidRPr="00677940">
          <w:rPr>
            <w:webHidden/>
          </w:rPr>
        </w:r>
        <w:r w:rsidR="002B424F" w:rsidRPr="00677940">
          <w:rPr>
            <w:webHidden/>
          </w:rPr>
          <w:fldChar w:fldCharType="separate"/>
        </w:r>
        <w:r w:rsidR="002B424F" w:rsidRPr="00677940">
          <w:rPr>
            <w:webHidden/>
          </w:rPr>
          <w:t>265</w:t>
        </w:r>
        <w:r w:rsidR="002B424F" w:rsidRPr="00677940">
          <w:rPr>
            <w:webHidden/>
          </w:rPr>
          <w:fldChar w:fldCharType="end"/>
        </w:r>
      </w:hyperlink>
    </w:p>
    <w:p w14:paraId="7D9E6992" w14:textId="77777777" w:rsidR="002B424F" w:rsidRPr="00677940" w:rsidRDefault="002D70ED" w:rsidP="00FF5482">
      <w:pPr>
        <w:pStyle w:val="30"/>
        <w:rPr>
          <w:rFonts w:eastAsiaTheme="minorEastAsia" w:cstheme="minorBidi"/>
          <w:snapToGrid/>
          <w:kern w:val="0"/>
          <w:sz w:val="22"/>
          <w:szCs w:val="22"/>
        </w:rPr>
      </w:pPr>
      <w:hyperlink w:anchor="_Toc445130989" w:history="1">
        <w:r w:rsidR="002B424F" w:rsidRPr="00677940">
          <w:rPr>
            <w:rStyle w:val="afffff2"/>
            <w:rFonts w:ascii="Calibri" w:hAnsi="Calibri"/>
          </w:rPr>
          <w:t>Configuring the Port as Edge Port</w:t>
        </w:r>
        <w:r w:rsidR="002B424F" w:rsidRPr="00677940">
          <w:rPr>
            <w:webHidden/>
          </w:rPr>
          <w:tab/>
        </w:r>
        <w:r w:rsidR="002B424F" w:rsidRPr="00677940">
          <w:rPr>
            <w:webHidden/>
          </w:rPr>
          <w:fldChar w:fldCharType="begin"/>
        </w:r>
        <w:r w:rsidR="002B424F" w:rsidRPr="00677940">
          <w:rPr>
            <w:webHidden/>
          </w:rPr>
          <w:instrText xml:space="preserve"> PAGEREF _Toc445130989 \h </w:instrText>
        </w:r>
        <w:r w:rsidR="002B424F" w:rsidRPr="00677940">
          <w:rPr>
            <w:webHidden/>
          </w:rPr>
        </w:r>
        <w:r w:rsidR="002B424F" w:rsidRPr="00677940">
          <w:rPr>
            <w:webHidden/>
          </w:rPr>
          <w:fldChar w:fldCharType="separate"/>
        </w:r>
        <w:r w:rsidR="002B424F" w:rsidRPr="00677940">
          <w:rPr>
            <w:webHidden/>
          </w:rPr>
          <w:t>265</w:t>
        </w:r>
        <w:r w:rsidR="002B424F" w:rsidRPr="00677940">
          <w:rPr>
            <w:webHidden/>
          </w:rPr>
          <w:fldChar w:fldCharType="end"/>
        </w:r>
      </w:hyperlink>
    </w:p>
    <w:p w14:paraId="4144F4DC" w14:textId="77777777" w:rsidR="002B424F" w:rsidRPr="00677940" w:rsidRDefault="002D70ED" w:rsidP="00FF5482">
      <w:pPr>
        <w:pStyle w:val="30"/>
        <w:rPr>
          <w:rFonts w:eastAsiaTheme="minorEastAsia" w:cstheme="minorBidi"/>
          <w:snapToGrid/>
          <w:kern w:val="0"/>
          <w:sz w:val="22"/>
          <w:szCs w:val="22"/>
        </w:rPr>
      </w:pPr>
      <w:hyperlink w:anchor="_Toc445130990" w:history="1">
        <w:r w:rsidR="002B424F" w:rsidRPr="00677940">
          <w:rPr>
            <w:rStyle w:val="afffff2"/>
            <w:rFonts w:ascii="Calibri" w:hAnsi="Calibri"/>
          </w:rPr>
          <w:t>Specifying the Link Type to Ensure Rapid Transitions</w:t>
        </w:r>
        <w:r w:rsidR="002B424F" w:rsidRPr="00677940">
          <w:rPr>
            <w:webHidden/>
          </w:rPr>
          <w:tab/>
        </w:r>
        <w:r w:rsidR="002B424F" w:rsidRPr="00677940">
          <w:rPr>
            <w:webHidden/>
          </w:rPr>
          <w:fldChar w:fldCharType="begin"/>
        </w:r>
        <w:r w:rsidR="002B424F" w:rsidRPr="00677940">
          <w:rPr>
            <w:webHidden/>
          </w:rPr>
          <w:instrText xml:space="preserve"> PAGEREF _Toc445130990 \h </w:instrText>
        </w:r>
        <w:r w:rsidR="002B424F" w:rsidRPr="00677940">
          <w:rPr>
            <w:webHidden/>
          </w:rPr>
        </w:r>
        <w:r w:rsidR="002B424F" w:rsidRPr="00677940">
          <w:rPr>
            <w:webHidden/>
          </w:rPr>
          <w:fldChar w:fldCharType="separate"/>
        </w:r>
        <w:r w:rsidR="002B424F" w:rsidRPr="00677940">
          <w:rPr>
            <w:webHidden/>
          </w:rPr>
          <w:t>267</w:t>
        </w:r>
        <w:r w:rsidR="002B424F" w:rsidRPr="00677940">
          <w:rPr>
            <w:webHidden/>
          </w:rPr>
          <w:fldChar w:fldCharType="end"/>
        </w:r>
      </w:hyperlink>
    </w:p>
    <w:p w14:paraId="0D726847" w14:textId="77777777" w:rsidR="002B424F" w:rsidRPr="00677940" w:rsidRDefault="002D70ED" w:rsidP="00FF5482">
      <w:pPr>
        <w:pStyle w:val="30"/>
        <w:rPr>
          <w:rFonts w:eastAsiaTheme="minorEastAsia" w:cstheme="minorBidi"/>
          <w:snapToGrid/>
          <w:kern w:val="0"/>
          <w:sz w:val="22"/>
          <w:szCs w:val="22"/>
        </w:rPr>
      </w:pPr>
      <w:hyperlink w:anchor="_Toc445130991" w:history="1">
        <w:r w:rsidR="002B424F" w:rsidRPr="00677940">
          <w:rPr>
            <w:rStyle w:val="afffff2"/>
            <w:rFonts w:ascii="Calibri" w:hAnsi="Calibri"/>
          </w:rPr>
          <w:t>Configuring force-version for port</w:t>
        </w:r>
        <w:r w:rsidR="002B424F" w:rsidRPr="00677940">
          <w:rPr>
            <w:webHidden/>
          </w:rPr>
          <w:tab/>
        </w:r>
        <w:r w:rsidR="002B424F" w:rsidRPr="00677940">
          <w:rPr>
            <w:webHidden/>
          </w:rPr>
          <w:fldChar w:fldCharType="begin"/>
        </w:r>
        <w:r w:rsidR="002B424F" w:rsidRPr="00677940">
          <w:rPr>
            <w:webHidden/>
          </w:rPr>
          <w:instrText xml:space="preserve"> PAGEREF _Toc445130991 \h </w:instrText>
        </w:r>
        <w:r w:rsidR="002B424F" w:rsidRPr="00677940">
          <w:rPr>
            <w:webHidden/>
          </w:rPr>
        </w:r>
        <w:r w:rsidR="002B424F" w:rsidRPr="00677940">
          <w:rPr>
            <w:webHidden/>
          </w:rPr>
          <w:fldChar w:fldCharType="separate"/>
        </w:r>
        <w:r w:rsidR="002B424F" w:rsidRPr="00677940">
          <w:rPr>
            <w:webHidden/>
          </w:rPr>
          <w:t>267</w:t>
        </w:r>
        <w:r w:rsidR="002B424F" w:rsidRPr="00677940">
          <w:rPr>
            <w:webHidden/>
          </w:rPr>
          <w:fldChar w:fldCharType="end"/>
        </w:r>
      </w:hyperlink>
    </w:p>
    <w:p w14:paraId="791722CA" w14:textId="77777777" w:rsidR="002B424F" w:rsidRPr="00677940" w:rsidRDefault="002D70ED" w:rsidP="00FF5482">
      <w:pPr>
        <w:pStyle w:val="30"/>
        <w:rPr>
          <w:rFonts w:eastAsiaTheme="minorEastAsia" w:cstheme="minorBidi"/>
          <w:snapToGrid/>
          <w:kern w:val="0"/>
          <w:sz w:val="22"/>
          <w:szCs w:val="22"/>
        </w:rPr>
      </w:pPr>
      <w:hyperlink w:anchor="_Toc445130992" w:history="1">
        <w:r w:rsidR="002B424F" w:rsidRPr="00677940">
          <w:rPr>
            <w:rStyle w:val="afffff2"/>
            <w:rFonts w:ascii="Calibri" w:hAnsi="Calibri"/>
          </w:rPr>
          <w:t>Configuring root guard for port</w:t>
        </w:r>
        <w:r w:rsidR="002B424F" w:rsidRPr="00677940">
          <w:rPr>
            <w:webHidden/>
          </w:rPr>
          <w:tab/>
        </w:r>
        <w:r w:rsidR="002B424F" w:rsidRPr="00677940">
          <w:rPr>
            <w:webHidden/>
          </w:rPr>
          <w:fldChar w:fldCharType="begin"/>
        </w:r>
        <w:r w:rsidR="002B424F" w:rsidRPr="00677940">
          <w:rPr>
            <w:webHidden/>
          </w:rPr>
          <w:instrText xml:space="preserve"> PAGEREF _Toc445130992 \h </w:instrText>
        </w:r>
        <w:r w:rsidR="002B424F" w:rsidRPr="00677940">
          <w:rPr>
            <w:webHidden/>
          </w:rPr>
        </w:r>
        <w:r w:rsidR="002B424F" w:rsidRPr="00677940">
          <w:rPr>
            <w:webHidden/>
          </w:rPr>
          <w:fldChar w:fldCharType="separate"/>
        </w:r>
        <w:r w:rsidR="002B424F" w:rsidRPr="00677940">
          <w:rPr>
            <w:webHidden/>
          </w:rPr>
          <w:t>269</w:t>
        </w:r>
        <w:r w:rsidR="002B424F" w:rsidRPr="00677940">
          <w:rPr>
            <w:webHidden/>
          </w:rPr>
          <w:fldChar w:fldCharType="end"/>
        </w:r>
      </w:hyperlink>
    </w:p>
    <w:p w14:paraId="079E85AA" w14:textId="77777777" w:rsidR="002B424F" w:rsidRPr="00677940" w:rsidRDefault="002D70ED" w:rsidP="00FF5482">
      <w:pPr>
        <w:pStyle w:val="30"/>
        <w:rPr>
          <w:rFonts w:eastAsiaTheme="minorEastAsia" w:cstheme="minorBidi"/>
          <w:snapToGrid/>
          <w:kern w:val="0"/>
          <w:sz w:val="22"/>
          <w:szCs w:val="22"/>
        </w:rPr>
      </w:pPr>
      <w:hyperlink w:anchor="_Toc445130993" w:history="1">
        <w:r w:rsidR="002B424F" w:rsidRPr="00677940">
          <w:rPr>
            <w:rStyle w:val="afffff2"/>
            <w:rFonts w:ascii="Calibri" w:hAnsi="Calibri"/>
          </w:rPr>
          <w:t>Configuring hello-time for port</w:t>
        </w:r>
        <w:r w:rsidR="002B424F" w:rsidRPr="00677940">
          <w:rPr>
            <w:webHidden/>
          </w:rPr>
          <w:tab/>
        </w:r>
        <w:r w:rsidR="002B424F" w:rsidRPr="00677940">
          <w:rPr>
            <w:webHidden/>
          </w:rPr>
          <w:fldChar w:fldCharType="begin"/>
        </w:r>
        <w:r w:rsidR="002B424F" w:rsidRPr="00677940">
          <w:rPr>
            <w:webHidden/>
          </w:rPr>
          <w:instrText xml:space="preserve"> PAGEREF _Toc445130993 \h </w:instrText>
        </w:r>
        <w:r w:rsidR="002B424F" w:rsidRPr="00677940">
          <w:rPr>
            <w:webHidden/>
          </w:rPr>
        </w:r>
        <w:r w:rsidR="002B424F" w:rsidRPr="00677940">
          <w:rPr>
            <w:webHidden/>
          </w:rPr>
          <w:fldChar w:fldCharType="separate"/>
        </w:r>
        <w:r w:rsidR="002B424F" w:rsidRPr="00677940">
          <w:rPr>
            <w:webHidden/>
          </w:rPr>
          <w:t>270</w:t>
        </w:r>
        <w:r w:rsidR="002B424F" w:rsidRPr="00677940">
          <w:rPr>
            <w:webHidden/>
          </w:rPr>
          <w:fldChar w:fldCharType="end"/>
        </w:r>
      </w:hyperlink>
    </w:p>
    <w:p w14:paraId="677A7BFC" w14:textId="77777777" w:rsidR="002B424F" w:rsidRPr="00677940" w:rsidRDefault="002D70ED" w:rsidP="00FF5482">
      <w:pPr>
        <w:pStyle w:val="30"/>
        <w:rPr>
          <w:rFonts w:eastAsiaTheme="minorEastAsia" w:cstheme="minorBidi"/>
          <w:snapToGrid/>
          <w:kern w:val="0"/>
          <w:sz w:val="22"/>
          <w:szCs w:val="22"/>
        </w:rPr>
      </w:pPr>
      <w:hyperlink w:anchor="_Toc445130994" w:history="1">
        <w:r w:rsidR="002B424F" w:rsidRPr="00677940">
          <w:rPr>
            <w:rStyle w:val="afffff2"/>
            <w:rFonts w:ascii="Calibri" w:hAnsi="Calibri"/>
          </w:rPr>
          <w:t>Configuring portfast for port</w:t>
        </w:r>
        <w:r w:rsidR="002B424F" w:rsidRPr="00677940">
          <w:rPr>
            <w:webHidden/>
          </w:rPr>
          <w:tab/>
        </w:r>
        <w:r w:rsidR="002B424F" w:rsidRPr="00677940">
          <w:rPr>
            <w:webHidden/>
          </w:rPr>
          <w:fldChar w:fldCharType="begin"/>
        </w:r>
        <w:r w:rsidR="002B424F" w:rsidRPr="00677940">
          <w:rPr>
            <w:webHidden/>
          </w:rPr>
          <w:instrText xml:space="preserve"> PAGEREF _Toc445130994 \h </w:instrText>
        </w:r>
        <w:r w:rsidR="002B424F" w:rsidRPr="00677940">
          <w:rPr>
            <w:webHidden/>
          </w:rPr>
        </w:r>
        <w:r w:rsidR="002B424F" w:rsidRPr="00677940">
          <w:rPr>
            <w:webHidden/>
          </w:rPr>
          <w:fldChar w:fldCharType="separate"/>
        </w:r>
        <w:r w:rsidR="002B424F" w:rsidRPr="00677940">
          <w:rPr>
            <w:webHidden/>
          </w:rPr>
          <w:t>270</w:t>
        </w:r>
        <w:r w:rsidR="002B424F" w:rsidRPr="00677940">
          <w:rPr>
            <w:webHidden/>
          </w:rPr>
          <w:fldChar w:fldCharType="end"/>
        </w:r>
      </w:hyperlink>
    </w:p>
    <w:p w14:paraId="60F35959" w14:textId="77777777" w:rsidR="002B424F" w:rsidRPr="00677940" w:rsidRDefault="002D70ED" w:rsidP="00FF5482">
      <w:pPr>
        <w:pStyle w:val="30"/>
        <w:rPr>
          <w:rFonts w:eastAsiaTheme="minorEastAsia" w:cstheme="minorBidi"/>
          <w:snapToGrid/>
          <w:kern w:val="0"/>
          <w:sz w:val="22"/>
          <w:szCs w:val="22"/>
        </w:rPr>
      </w:pPr>
      <w:hyperlink w:anchor="_Toc445130995" w:history="1">
        <w:r w:rsidR="002B424F" w:rsidRPr="00677940">
          <w:rPr>
            <w:rStyle w:val="afffff2"/>
            <w:rFonts w:ascii="Calibri" w:hAnsi="Calibri"/>
          </w:rPr>
          <w:t>Configuring transmit-holdcount for port</w:t>
        </w:r>
        <w:r w:rsidR="002B424F" w:rsidRPr="00677940">
          <w:rPr>
            <w:webHidden/>
          </w:rPr>
          <w:tab/>
        </w:r>
        <w:r w:rsidR="002B424F" w:rsidRPr="00677940">
          <w:rPr>
            <w:webHidden/>
          </w:rPr>
          <w:fldChar w:fldCharType="begin"/>
        </w:r>
        <w:r w:rsidR="002B424F" w:rsidRPr="00677940">
          <w:rPr>
            <w:webHidden/>
          </w:rPr>
          <w:instrText xml:space="preserve"> PAGEREF _Toc445130995 \h </w:instrText>
        </w:r>
        <w:r w:rsidR="002B424F" w:rsidRPr="00677940">
          <w:rPr>
            <w:webHidden/>
          </w:rPr>
        </w:r>
        <w:r w:rsidR="002B424F" w:rsidRPr="00677940">
          <w:rPr>
            <w:webHidden/>
          </w:rPr>
          <w:fldChar w:fldCharType="separate"/>
        </w:r>
        <w:r w:rsidR="002B424F" w:rsidRPr="00677940">
          <w:rPr>
            <w:webHidden/>
          </w:rPr>
          <w:t>270</w:t>
        </w:r>
        <w:r w:rsidR="002B424F" w:rsidRPr="00677940">
          <w:rPr>
            <w:webHidden/>
          </w:rPr>
          <w:fldChar w:fldCharType="end"/>
        </w:r>
      </w:hyperlink>
    </w:p>
    <w:p w14:paraId="72B78D43" w14:textId="77777777" w:rsidR="002B424F" w:rsidRPr="00677940" w:rsidRDefault="002D70ED" w:rsidP="00FF5482">
      <w:pPr>
        <w:pStyle w:val="30"/>
        <w:rPr>
          <w:rFonts w:eastAsiaTheme="minorEastAsia" w:cstheme="minorBidi"/>
          <w:snapToGrid/>
          <w:kern w:val="0"/>
          <w:sz w:val="22"/>
          <w:szCs w:val="22"/>
        </w:rPr>
      </w:pPr>
      <w:hyperlink w:anchor="_Toc445130996" w:history="1">
        <w:r w:rsidR="002B424F" w:rsidRPr="00677940">
          <w:rPr>
            <w:rStyle w:val="afffff2"/>
            <w:rFonts w:ascii="Calibri" w:hAnsi="Calibri"/>
          </w:rPr>
          <w:t>Configuring restricted-role for port</w:t>
        </w:r>
        <w:r w:rsidR="002B424F" w:rsidRPr="00677940">
          <w:rPr>
            <w:webHidden/>
          </w:rPr>
          <w:tab/>
        </w:r>
        <w:r w:rsidR="002B424F" w:rsidRPr="00677940">
          <w:rPr>
            <w:webHidden/>
          </w:rPr>
          <w:fldChar w:fldCharType="begin"/>
        </w:r>
        <w:r w:rsidR="002B424F" w:rsidRPr="00677940">
          <w:rPr>
            <w:webHidden/>
          </w:rPr>
          <w:instrText xml:space="preserve"> PAGEREF _Toc445130996 \h </w:instrText>
        </w:r>
        <w:r w:rsidR="002B424F" w:rsidRPr="00677940">
          <w:rPr>
            <w:webHidden/>
          </w:rPr>
        </w:r>
        <w:r w:rsidR="002B424F" w:rsidRPr="00677940">
          <w:rPr>
            <w:webHidden/>
          </w:rPr>
          <w:fldChar w:fldCharType="separate"/>
        </w:r>
        <w:r w:rsidR="002B424F" w:rsidRPr="00677940">
          <w:rPr>
            <w:webHidden/>
          </w:rPr>
          <w:t>270</w:t>
        </w:r>
        <w:r w:rsidR="002B424F" w:rsidRPr="00677940">
          <w:rPr>
            <w:webHidden/>
          </w:rPr>
          <w:fldChar w:fldCharType="end"/>
        </w:r>
      </w:hyperlink>
    </w:p>
    <w:p w14:paraId="06B32CB1" w14:textId="77777777" w:rsidR="002B424F" w:rsidRPr="00677940" w:rsidRDefault="002D70ED" w:rsidP="00FF5482">
      <w:pPr>
        <w:pStyle w:val="30"/>
        <w:rPr>
          <w:rFonts w:eastAsiaTheme="minorEastAsia" w:cstheme="minorBidi"/>
          <w:snapToGrid/>
          <w:kern w:val="0"/>
          <w:sz w:val="22"/>
          <w:szCs w:val="22"/>
        </w:rPr>
      </w:pPr>
      <w:hyperlink w:anchor="_Toc445130997" w:history="1">
        <w:r w:rsidR="002B424F" w:rsidRPr="00677940">
          <w:rPr>
            <w:rStyle w:val="afffff2"/>
            <w:rFonts w:ascii="Calibri" w:hAnsi="Calibri"/>
          </w:rPr>
          <w:t>Configuring restricted-tcn for port</w:t>
        </w:r>
        <w:r w:rsidR="002B424F" w:rsidRPr="00677940">
          <w:rPr>
            <w:webHidden/>
          </w:rPr>
          <w:tab/>
        </w:r>
        <w:r w:rsidR="002B424F" w:rsidRPr="00677940">
          <w:rPr>
            <w:webHidden/>
          </w:rPr>
          <w:fldChar w:fldCharType="begin"/>
        </w:r>
        <w:r w:rsidR="002B424F" w:rsidRPr="00677940">
          <w:rPr>
            <w:webHidden/>
          </w:rPr>
          <w:instrText xml:space="preserve"> PAGEREF _Toc445130997 \h </w:instrText>
        </w:r>
        <w:r w:rsidR="002B424F" w:rsidRPr="00677940">
          <w:rPr>
            <w:webHidden/>
          </w:rPr>
        </w:r>
        <w:r w:rsidR="002B424F" w:rsidRPr="00677940">
          <w:rPr>
            <w:webHidden/>
          </w:rPr>
          <w:fldChar w:fldCharType="separate"/>
        </w:r>
        <w:r w:rsidR="002B424F" w:rsidRPr="00677940">
          <w:rPr>
            <w:webHidden/>
          </w:rPr>
          <w:t>272</w:t>
        </w:r>
        <w:r w:rsidR="002B424F" w:rsidRPr="00677940">
          <w:rPr>
            <w:webHidden/>
          </w:rPr>
          <w:fldChar w:fldCharType="end"/>
        </w:r>
      </w:hyperlink>
    </w:p>
    <w:p w14:paraId="22C644C4" w14:textId="77777777" w:rsidR="002B424F" w:rsidRPr="00677940" w:rsidRDefault="002D70ED">
      <w:pPr>
        <w:pStyle w:val="20"/>
        <w:rPr>
          <w:rFonts w:ascii="Calibri" w:eastAsiaTheme="minorEastAsia" w:hAnsi="Calibri" w:cstheme="minorBidi"/>
          <w:noProof/>
          <w:snapToGrid/>
          <w:kern w:val="0"/>
          <w:sz w:val="22"/>
          <w:szCs w:val="22"/>
        </w:rPr>
      </w:pPr>
      <w:hyperlink w:anchor="_Toc445130998" w:history="1">
        <w:r w:rsidR="002B424F" w:rsidRPr="00677940">
          <w:rPr>
            <w:rStyle w:val="afffff2"/>
            <w:rFonts w:ascii="Calibri" w:hAnsi="Calibri"/>
            <w:noProof/>
          </w:rPr>
          <w:t>Configuring MSTP Features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_Toc445130998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273</w:t>
        </w:r>
        <w:r w:rsidR="002B424F" w:rsidRPr="00677940">
          <w:rPr>
            <w:rFonts w:ascii="Calibri" w:hAnsi="Calibri"/>
            <w:noProof/>
            <w:webHidden/>
          </w:rPr>
          <w:fldChar w:fldCharType="end"/>
        </w:r>
      </w:hyperlink>
    </w:p>
    <w:p w14:paraId="2B48CB1A" w14:textId="77777777" w:rsidR="002B424F" w:rsidRPr="00677940" w:rsidRDefault="002D70ED" w:rsidP="00FF5482">
      <w:pPr>
        <w:pStyle w:val="30"/>
        <w:rPr>
          <w:rFonts w:eastAsiaTheme="minorEastAsia" w:cstheme="minorBidi"/>
          <w:snapToGrid/>
          <w:kern w:val="0"/>
          <w:sz w:val="22"/>
          <w:szCs w:val="22"/>
        </w:rPr>
      </w:pPr>
      <w:hyperlink w:anchor="_Toc445130999" w:history="1">
        <w:r w:rsidR="002B424F" w:rsidRPr="00677940">
          <w:rPr>
            <w:rStyle w:val="afffff2"/>
            <w:rFonts w:ascii="Calibri" w:hAnsi="Calibri"/>
          </w:rPr>
          <w:t>Instance Creation and VLAN Connection</w:t>
        </w:r>
        <w:r w:rsidR="002B424F" w:rsidRPr="00677940">
          <w:rPr>
            <w:webHidden/>
          </w:rPr>
          <w:tab/>
        </w:r>
        <w:r w:rsidR="002B424F" w:rsidRPr="00677940">
          <w:rPr>
            <w:webHidden/>
          </w:rPr>
          <w:fldChar w:fldCharType="begin"/>
        </w:r>
        <w:r w:rsidR="002B424F" w:rsidRPr="00677940">
          <w:rPr>
            <w:webHidden/>
          </w:rPr>
          <w:instrText xml:space="preserve"> PAGEREF _Toc445130999 \h </w:instrText>
        </w:r>
        <w:r w:rsidR="002B424F" w:rsidRPr="00677940">
          <w:rPr>
            <w:webHidden/>
          </w:rPr>
        </w:r>
        <w:r w:rsidR="002B424F" w:rsidRPr="00677940">
          <w:rPr>
            <w:webHidden/>
          </w:rPr>
          <w:fldChar w:fldCharType="separate"/>
        </w:r>
        <w:r w:rsidR="002B424F" w:rsidRPr="00677940">
          <w:rPr>
            <w:webHidden/>
          </w:rPr>
          <w:t>273</w:t>
        </w:r>
        <w:r w:rsidR="002B424F" w:rsidRPr="00677940">
          <w:rPr>
            <w:webHidden/>
          </w:rPr>
          <w:fldChar w:fldCharType="end"/>
        </w:r>
      </w:hyperlink>
    </w:p>
    <w:p w14:paraId="22A46B41" w14:textId="77777777" w:rsidR="002B424F" w:rsidRPr="00677940" w:rsidRDefault="002D70ED" w:rsidP="00FF5482">
      <w:pPr>
        <w:pStyle w:val="30"/>
        <w:rPr>
          <w:rFonts w:eastAsiaTheme="minorEastAsia" w:cstheme="minorBidi"/>
          <w:snapToGrid/>
          <w:kern w:val="0"/>
          <w:sz w:val="22"/>
          <w:szCs w:val="22"/>
        </w:rPr>
      </w:pPr>
      <w:hyperlink w:anchor="_Toc445131000" w:history="1">
        <w:r w:rsidR="002B424F" w:rsidRPr="00677940">
          <w:rPr>
            <w:rStyle w:val="afffff2"/>
            <w:rFonts w:ascii="Calibri" w:hAnsi="Calibri"/>
          </w:rPr>
          <w:t>Instance and port configuration</w:t>
        </w:r>
        <w:r w:rsidR="002B424F" w:rsidRPr="00677940">
          <w:rPr>
            <w:webHidden/>
          </w:rPr>
          <w:tab/>
        </w:r>
        <w:r w:rsidR="002B424F" w:rsidRPr="00677940">
          <w:rPr>
            <w:webHidden/>
          </w:rPr>
          <w:fldChar w:fldCharType="begin"/>
        </w:r>
        <w:r w:rsidR="002B424F" w:rsidRPr="00677940">
          <w:rPr>
            <w:webHidden/>
          </w:rPr>
          <w:instrText xml:space="preserve"> PAGEREF _Toc445131000 \h </w:instrText>
        </w:r>
        <w:r w:rsidR="002B424F" w:rsidRPr="00677940">
          <w:rPr>
            <w:webHidden/>
          </w:rPr>
        </w:r>
        <w:r w:rsidR="002B424F" w:rsidRPr="00677940">
          <w:rPr>
            <w:webHidden/>
          </w:rPr>
          <w:fldChar w:fldCharType="separate"/>
        </w:r>
        <w:r w:rsidR="002B424F" w:rsidRPr="00677940">
          <w:rPr>
            <w:webHidden/>
          </w:rPr>
          <w:t>274</w:t>
        </w:r>
        <w:r w:rsidR="002B424F" w:rsidRPr="00677940">
          <w:rPr>
            <w:webHidden/>
          </w:rPr>
          <w:fldChar w:fldCharType="end"/>
        </w:r>
      </w:hyperlink>
    </w:p>
    <w:p w14:paraId="18B3690B" w14:textId="77777777" w:rsidR="002B424F" w:rsidRPr="00677940" w:rsidRDefault="002D70ED" w:rsidP="00FF5482">
      <w:pPr>
        <w:pStyle w:val="30"/>
        <w:rPr>
          <w:rFonts w:eastAsiaTheme="minorEastAsia" w:cstheme="minorBidi"/>
          <w:snapToGrid/>
          <w:kern w:val="0"/>
          <w:sz w:val="22"/>
          <w:szCs w:val="22"/>
        </w:rPr>
      </w:pPr>
      <w:hyperlink w:anchor="_Toc445131001" w:history="1">
        <w:r w:rsidR="002B424F" w:rsidRPr="00677940">
          <w:rPr>
            <w:rStyle w:val="afffff2"/>
            <w:rFonts w:ascii="Calibri" w:hAnsi="Calibri"/>
          </w:rPr>
          <w:t>Setting region and revision number for MST</w:t>
        </w:r>
        <w:r w:rsidR="002B424F" w:rsidRPr="00677940">
          <w:rPr>
            <w:webHidden/>
          </w:rPr>
          <w:tab/>
        </w:r>
        <w:r w:rsidR="002B424F" w:rsidRPr="00677940">
          <w:rPr>
            <w:webHidden/>
          </w:rPr>
          <w:fldChar w:fldCharType="begin"/>
        </w:r>
        <w:r w:rsidR="002B424F" w:rsidRPr="00677940">
          <w:rPr>
            <w:webHidden/>
          </w:rPr>
          <w:instrText xml:space="preserve"> PAGEREF _Toc445131001 \h </w:instrText>
        </w:r>
        <w:r w:rsidR="002B424F" w:rsidRPr="00677940">
          <w:rPr>
            <w:webHidden/>
          </w:rPr>
        </w:r>
        <w:r w:rsidR="002B424F" w:rsidRPr="00677940">
          <w:rPr>
            <w:webHidden/>
          </w:rPr>
          <w:fldChar w:fldCharType="separate"/>
        </w:r>
        <w:r w:rsidR="002B424F" w:rsidRPr="00677940">
          <w:rPr>
            <w:webHidden/>
          </w:rPr>
          <w:t>278</w:t>
        </w:r>
        <w:r w:rsidR="002B424F" w:rsidRPr="00677940">
          <w:rPr>
            <w:webHidden/>
          </w:rPr>
          <w:fldChar w:fldCharType="end"/>
        </w:r>
      </w:hyperlink>
    </w:p>
    <w:p w14:paraId="35D188F6" w14:textId="77777777" w:rsidR="002B424F" w:rsidRPr="00677940" w:rsidRDefault="002D70ED" w:rsidP="00FF5482">
      <w:pPr>
        <w:pStyle w:val="30"/>
        <w:rPr>
          <w:rFonts w:eastAsiaTheme="minorEastAsia" w:cstheme="minorBidi"/>
          <w:snapToGrid/>
          <w:kern w:val="0"/>
          <w:sz w:val="22"/>
          <w:szCs w:val="22"/>
        </w:rPr>
      </w:pPr>
      <w:hyperlink w:anchor="_Toc445131002" w:history="1">
        <w:r w:rsidR="002B424F" w:rsidRPr="00677940">
          <w:rPr>
            <w:rStyle w:val="afffff2"/>
            <w:rFonts w:ascii="Calibri" w:hAnsi="Calibri"/>
          </w:rPr>
          <w:t>Pathcost for MSTP</w:t>
        </w:r>
        <w:r w:rsidR="002B424F" w:rsidRPr="00677940">
          <w:rPr>
            <w:webHidden/>
          </w:rPr>
          <w:tab/>
        </w:r>
        <w:r w:rsidR="002B424F" w:rsidRPr="00677940">
          <w:rPr>
            <w:webHidden/>
          </w:rPr>
          <w:fldChar w:fldCharType="begin"/>
        </w:r>
        <w:r w:rsidR="002B424F" w:rsidRPr="00677940">
          <w:rPr>
            <w:webHidden/>
          </w:rPr>
          <w:instrText xml:space="preserve"> PAGEREF _Toc445131002 \h </w:instrText>
        </w:r>
        <w:r w:rsidR="002B424F" w:rsidRPr="00677940">
          <w:rPr>
            <w:webHidden/>
          </w:rPr>
        </w:r>
        <w:r w:rsidR="002B424F" w:rsidRPr="00677940">
          <w:rPr>
            <w:webHidden/>
          </w:rPr>
          <w:fldChar w:fldCharType="separate"/>
        </w:r>
        <w:r w:rsidR="002B424F" w:rsidRPr="00677940">
          <w:rPr>
            <w:webHidden/>
          </w:rPr>
          <w:t>279</w:t>
        </w:r>
        <w:r w:rsidR="002B424F" w:rsidRPr="00677940">
          <w:rPr>
            <w:webHidden/>
          </w:rPr>
          <w:fldChar w:fldCharType="end"/>
        </w:r>
      </w:hyperlink>
    </w:p>
    <w:p w14:paraId="42802786" w14:textId="77777777" w:rsidR="002B424F" w:rsidRPr="00677940" w:rsidRDefault="002D70ED">
      <w:pPr>
        <w:pStyle w:val="20"/>
        <w:rPr>
          <w:rFonts w:ascii="Calibri" w:eastAsiaTheme="minorEastAsia" w:hAnsi="Calibri" w:cstheme="minorBidi"/>
          <w:noProof/>
          <w:snapToGrid/>
          <w:kern w:val="0"/>
          <w:sz w:val="22"/>
          <w:szCs w:val="22"/>
        </w:rPr>
      </w:pPr>
      <w:hyperlink w:anchor="_Toc445131003" w:history="1">
        <w:r w:rsidR="002B424F" w:rsidRPr="00677940">
          <w:rPr>
            <w:rStyle w:val="afffff2"/>
            <w:rFonts w:ascii="Calibri" w:hAnsi="Calibri"/>
            <w:noProof/>
          </w:rPr>
          <w:t>Displaying the Spanning-Tree Status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_Toc445131003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280</w:t>
        </w:r>
        <w:r w:rsidR="002B424F" w:rsidRPr="00677940">
          <w:rPr>
            <w:rFonts w:ascii="Calibri" w:hAnsi="Calibri"/>
            <w:noProof/>
            <w:webHidden/>
          </w:rPr>
          <w:fldChar w:fldCharType="end"/>
        </w:r>
      </w:hyperlink>
    </w:p>
    <w:p w14:paraId="49791792" w14:textId="77777777" w:rsidR="002B424F" w:rsidRPr="00677940" w:rsidRDefault="002D70ED">
      <w:pPr>
        <w:pStyle w:val="20"/>
        <w:rPr>
          <w:rFonts w:ascii="Calibri" w:eastAsiaTheme="minorEastAsia" w:hAnsi="Calibri" w:cstheme="minorBidi"/>
          <w:noProof/>
          <w:snapToGrid/>
          <w:kern w:val="0"/>
          <w:sz w:val="22"/>
          <w:szCs w:val="22"/>
        </w:rPr>
      </w:pPr>
      <w:hyperlink w:anchor="_Toc445131004" w:history="1">
        <w:r w:rsidR="002B424F" w:rsidRPr="00677940">
          <w:rPr>
            <w:rStyle w:val="afffff2"/>
            <w:rFonts w:ascii="Calibri" w:hAnsi="Calibri"/>
            <w:noProof/>
          </w:rPr>
          <w:t>Configuring Bridge MAC Forwarding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_Toc445131004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283</w:t>
        </w:r>
        <w:r w:rsidR="002B424F" w:rsidRPr="00677940">
          <w:rPr>
            <w:rFonts w:ascii="Calibri" w:hAnsi="Calibri"/>
            <w:noProof/>
            <w:webHidden/>
          </w:rPr>
          <w:fldChar w:fldCharType="end"/>
        </w:r>
      </w:hyperlink>
    </w:p>
    <w:p w14:paraId="458A185A" w14:textId="77777777" w:rsidR="002B424F" w:rsidRPr="00677940" w:rsidRDefault="002D70ED">
      <w:pPr>
        <w:pStyle w:val="20"/>
        <w:rPr>
          <w:rFonts w:ascii="Calibri" w:eastAsiaTheme="minorEastAsia" w:hAnsi="Calibri" w:cstheme="minorBidi"/>
          <w:noProof/>
          <w:snapToGrid/>
          <w:kern w:val="0"/>
          <w:sz w:val="22"/>
          <w:szCs w:val="22"/>
        </w:rPr>
      </w:pPr>
      <w:hyperlink w:anchor="_Toc445131005" w:history="1">
        <w:r w:rsidR="002B424F" w:rsidRPr="00677940">
          <w:rPr>
            <w:rStyle w:val="afffff2"/>
            <w:rFonts w:ascii="Calibri" w:hAnsi="Calibri"/>
            <w:noProof/>
          </w:rPr>
          <w:t>Self-loop Detection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_Toc445131005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285</w:t>
        </w:r>
        <w:r w:rsidR="002B424F" w:rsidRPr="00677940">
          <w:rPr>
            <w:rFonts w:ascii="Calibri" w:hAnsi="Calibri"/>
            <w:noProof/>
            <w:webHidden/>
          </w:rPr>
          <w:fldChar w:fldCharType="end"/>
        </w:r>
      </w:hyperlink>
    </w:p>
    <w:p w14:paraId="5DD50624" w14:textId="77777777" w:rsidR="002B424F" w:rsidRPr="00677940" w:rsidRDefault="002D70ED" w:rsidP="00FF5482">
      <w:pPr>
        <w:pStyle w:val="30"/>
        <w:rPr>
          <w:rFonts w:eastAsiaTheme="minorEastAsia" w:cstheme="minorBidi"/>
          <w:snapToGrid/>
          <w:kern w:val="0"/>
          <w:sz w:val="22"/>
          <w:szCs w:val="22"/>
        </w:rPr>
      </w:pPr>
      <w:hyperlink w:anchor="_Toc445131006" w:history="1">
        <w:r w:rsidR="002B424F" w:rsidRPr="00677940">
          <w:rPr>
            <w:rStyle w:val="afffff2"/>
            <w:rFonts w:ascii="Calibri" w:hAnsi="Calibri"/>
          </w:rPr>
          <w:t>Understanding Self-loop Detection</w:t>
        </w:r>
        <w:r w:rsidR="002B424F" w:rsidRPr="00677940">
          <w:rPr>
            <w:webHidden/>
          </w:rPr>
          <w:tab/>
        </w:r>
        <w:r w:rsidR="002B424F" w:rsidRPr="00677940">
          <w:rPr>
            <w:webHidden/>
          </w:rPr>
          <w:fldChar w:fldCharType="begin"/>
        </w:r>
        <w:r w:rsidR="002B424F" w:rsidRPr="00677940">
          <w:rPr>
            <w:webHidden/>
          </w:rPr>
          <w:instrText xml:space="preserve"> PAGEREF _Toc445131006 \h </w:instrText>
        </w:r>
        <w:r w:rsidR="002B424F" w:rsidRPr="00677940">
          <w:rPr>
            <w:webHidden/>
          </w:rPr>
        </w:r>
        <w:r w:rsidR="002B424F" w:rsidRPr="00677940">
          <w:rPr>
            <w:webHidden/>
          </w:rPr>
          <w:fldChar w:fldCharType="separate"/>
        </w:r>
        <w:r w:rsidR="002B424F" w:rsidRPr="00677940">
          <w:rPr>
            <w:webHidden/>
          </w:rPr>
          <w:t>285</w:t>
        </w:r>
        <w:r w:rsidR="002B424F" w:rsidRPr="00677940">
          <w:rPr>
            <w:webHidden/>
          </w:rPr>
          <w:fldChar w:fldCharType="end"/>
        </w:r>
      </w:hyperlink>
    </w:p>
    <w:p w14:paraId="50597DED" w14:textId="77777777" w:rsidR="002B424F" w:rsidRPr="00677940" w:rsidRDefault="002D70ED" w:rsidP="00FF5482">
      <w:pPr>
        <w:pStyle w:val="30"/>
        <w:rPr>
          <w:rFonts w:eastAsiaTheme="minorEastAsia" w:cstheme="minorBidi"/>
          <w:snapToGrid/>
          <w:kern w:val="0"/>
          <w:sz w:val="22"/>
          <w:szCs w:val="22"/>
        </w:rPr>
      </w:pPr>
      <w:hyperlink w:anchor="_Toc445131007" w:history="1">
        <w:r w:rsidR="002B424F" w:rsidRPr="00677940">
          <w:rPr>
            <w:rStyle w:val="afffff2"/>
            <w:rFonts w:ascii="Calibri" w:hAnsi="Calibri"/>
          </w:rPr>
          <w:t>Default SLD Configuration</w:t>
        </w:r>
        <w:r w:rsidR="002B424F" w:rsidRPr="00677940">
          <w:rPr>
            <w:webHidden/>
          </w:rPr>
          <w:tab/>
        </w:r>
        <w:r w:rsidR="002B424F" w:rsidRPr="00677940">
          <w:rPr>
            <w:webHidden/>
          </w:rPr>
          <w:fldChar w:fldCharType="begin"/>
        </w:r>
        <w:r w:rsidR="002B424F" w:rsidRPr="00677940">
          <w:rPr>
            <w:webHidden/>
          </w:rPr>
          <w:instrText xml:space="preserve"> PAGEREF _Toc445131007 \h </w:instrText>
        </w:r>
        <w:r w:rsidR="002B424F" w:rsidRPr="00677940">
          <w:rPr>
            <w:webHidden/>
          </w:rPr>
        </w:r>
        <w:r w:rsidR="002B424F" w:rsidRPr="00677940">
          <w:rPr>
            <w:webHidden/>
          </w:rPr>
          <w:fldChar w:fldCharType="separate"/>
        </w:r>
        <w:r w:rsidR="002B424F" w:rsidRPr="00677940">
          <w:rPr>
            <w:webHidden/>
          </w:rPr>
          <w:t>285</w:t>
        </w:r>
        <w:r w:rsidR="002B424F" w:rsidRPr="00677940">
          <w:rPr>
            <w:webHidden/>
          </w:rPr>
          <w:fldChar w:fldCharType="end"/>
        </w:r>
      </w:hyperlink>
    </w:p>
    <w:p w14:paraId="1440C7B0" w14:textId="77777777" w:rsidR="002B424F" w:rsidRPr="00677940" w:rsidRDefault="002D70ED" w:rsidP="00FF5482">
      <w:pPr>
        <w:pStyle w:val="30"/>
        <w:rPr>
          <w:rFonts w:eastAsiaTheme="minorEastAsia" w:cstheme="minorBidi"/>
          <w:snapToGrid/>
          <w:kern w:val="0"/>
          <w:sz w:val="22"/>
          <w:szCs w:val="22"/>
        </w:rPr>
      </w:pPr>
      <w:hyperlink w:anchor="_Toc445131008" w:history="1">
        <w:r w:rsidR="002B424F" w:rsidRPr="00677940">
          <w:rPr>
            <w:rStyle w:val="afffff2"/>
            <w:rFonts w:ascii="Calibri" w:hAnsi="Calibri"/>
          </w:rPr>
          <w:t>Configuring Self-loop Detection</w:t>
        </w:r>
        <w:r w:rsidR="002B424F" w:rsidRPr="00677940">
          <w:rPr>
            <w:webHidden/>
          </w:rPr>
          <w:tab/>
        </w:r>
        <w:r w:rsidR="002B424F" w:rsidRPr="00677940">
          <w:rPr>
            <w:webHidden/>
          </w:rPr>
          <w:fldChar w:fldCharType="begin"/>
        </w:r>
        <w:r w:rsidR="002B424F" w:rsidRPr="00677940">
          <w:rPr>
            <w:webHidden/>
          </w:rPr>
          <w:instrText xml:space="preserve"> PAGEREF _Toc445131008 \h </w:instrText>
        </w:r>
        <w:r w:rsidR="002B424F" w:rsidRPr="00677940">
          <w:rPr>
            <w:webHidden/>
          </w:rPr>
        </w:r>
        <w:r w:rsidR="002B424F" w:rsidRPr="00677940">
          <w:rPr>
            <w:webHidden/>
          </w:rPr>
          <w:fldChar w:fldCharType="separate"/>
        </w:r>
        <w:r w:rsidR="002B424F" w:rsidRPr="00677940">
          <w:rPr>
            <w:webHidden/>
          </w:rPr>
          <w:t>286</w:t>
        </w:r>
        <w:r w:rsidR="002B424F" w:rsidRPr="00677940">
          <w:rPr>
            <w:webHidden/>
          </w:rPr>
          <w:fldChar w:fldCharType="end"/>
        </w:r>
      </w:hyperlink>
    </w:p>
    <w:p w14:paraId="14397592" w14:textId="77777777" w:rsidR="002B424F" w:rsidRPr="00677940" w:rsidRDefault="002D70ED" w:rsidP="00FF5482">
      <w:pPr>
        <w:pStyle w:val="30"/>
        <w:rPr>
          <w:rFonts w:eastAsiaTheme="minorEastAsia" w:cstheme="minorBidi"/>
          <w:snapToGrid/>
          <w:kern w:val="0"/>
          <w:sz w:val="22"/>
          <w:szCs w:val="22"/>
        </w:rPr>
      </w:pPr>
      <w:hyperlink w:anchor="_Toc445131009" w:history="1">
        <w:r w:rsidR="002B424F" w:rsidRPr="00677940">
          <w:rPr>
            <w:rStyle w:val="afffff2"/>
            <w:rFonts w:ascii="Calibri" w:hAnsi="Calibri"/>
          </w:rPr>
          <w:t>Displaying Self-loop Status</w:t>
        </w:r>
        <w:r w:rsidR="002B424F" w:rsidRPr="00677940">
          <w:rPr>
            <w:webHidden/>
          </w:rPr>
          <w:tab/>
        </w:r>
        <w:r w:rsidR="002B424F" w:rsidRPr="00677940">
          <w:rPr>
            <w:webHidden/>
          </w:rPr>
          <w:fldChar w:fldCharType="begin"/>
        </w:r>
        <w:r w:rsidR="002B424F" w:rsidRPr="00677940">
          <w:rPr>
            <w:webHidden/>
          </w:rPr>
          <w:instrText xml:space="preserve"> PAGEREF _Toc445131009 \h </w:instrText>
        </w:r>
        <w:r w:rsidR="002B424F" w:rsidRPr="00677940">
          <w:rPr>
            <w:webHidden/>
          </w:rPr>
        </w:r>
        <w:r w:rsidR="002B424F" w:rsidRPr="00677940">
          <w:rPr>
            <w:webHidden/>
          </w:rPr>
          <w:fldChar w:fldCharType="separate"/>
        </w:r>
        <w:r w:rsidR="002B424F" w:rsidRPr="00677940">
          <w:rPr>
            <w:webHidden/>
          </w:rPr>
          <w:t>290</w:t>
        </w:r>
        <w:r w:rsidR="002B424F" w:rsidRPr="00677940">
          <w:rPr>
            <w:webHidden/>
          </w:rPr>
          <w:fldChar w:fldCharType="end"/>
        </w:r>
      </w:hyperlink>
    </w:p>
    <w:p w14:paraId="7B601237"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10" w:history="1">
        <w:r w:rsidR="002B424F" w:rsidRPr="00677940">
          <w:rPr>
            <w:rStyle w:val="afffff2"/>
            <w:rFonts w:ascii="Calibri" w:hAnsi="Calibri"/>
            <w:noProof/>
            <w14:scene3d>
              <w14:camera w14:prst="orthographicFront"/>
              <w14:lightRig w14:rig="threePt" w14:dir="t">
                <w14:rot w14:lat="0" w14:lon="0" w14:rev="0"/>
              </w14:lightRig>
            </w14:scene3d>
          </w:rPr>
          <w:t>Chapter 14.</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BFD (Bidirectional Forwarding Detection)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_Toc445131010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291</w:t>
        </w:r>
        <w:r w:rsidR="002B424F" w:rsidRPr="00677940">
          <w:rPr>
            <w:rFonts w:ascii="Calibri" w:hAnsi="Calibri"/>
            <w:noProof/>
            <w:webHidden/>
          </w:rPr>
          <w:fldChar w:fldCharType="end"/>
        </w:r>
      </w:hyperlink>
    </w:p>
    <w:p w14:paraId="2FA7C051" w14:textId="77777777" w:rsidR="002B424F" w:rsidRPr="00677940" w:rsidRDefault="002D70ED">
      <w:pPr>
        <w:pStyle w:val="20"/>
        <w:rPr>
          <w:rFonts w:ascii="Calibri" w:eastAsiaTheme="minorEastAsia" w:hAnsi="Calibri" w:cstheme="minorBidi"/>
          <w:noProof/>
          <w:snapToGrid/>
          <w:kern w:val="0"/>
          <w:sz w:val="22"/>
          <w:szCs w:val="22"/>
        </w:rPr>
      </w:pPr>
      <w:hyperlink w:anchor="_Toc445131011" w:history="1">
        <w:r w:rsidR="002B424F" w:rsidRPr="00677940">
          <w:rPr>
            <w:rStyle w:val="afffff2"/>
            <w:rFonts w:ascii="Calibri" w:hAnsi="Calibri"/>
            <w:noProof/>
          </w:rPr>
          <w:t>Understanding BFD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_Toc445131011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292</w:t>
        </w:r>
        <w:r w:rsidR="002B424F" w:rsidRPr="00677940">
          <w:rPr>
            <w:rFonts w:ascii="Calibri" w:hAnsi="Calibri"/>
            <w:noProof/>
            <w:webHidden/>
          </w:rPr>
          <w:fldChar w:fldCharType="end"/>
        </w:r>
      </w:hyperlink>
    </w:p>
    <w:p w14:paraId="5189B279" w14:textId="77777777" w:rsidR="002B424F" w:rsidRPr="00677940" w:rsidRDefault="002D70ED" w:rsidP="00FF5482">
      <w:pPr>
        <w:pStyle w:val="30"/>
        <w:rPr>
          <w:rFonts w:eastAsiaTheme="minorEastAsia" w:cstheme="minorBidi"/>
          <w:snapToGrid/>
          <w:kern w:val="0"/>
          <w:sz w:val="22"/>
          <w:szCs w:val="22"/>
        </w:rPr>
      </w:pPr>
      <w:hyperlink w:anchor="_Toc445131012" w:history="1">
        <w:r w:rsidR="002B424F" w:rsidRPr="00677940">
          <w:rPr>
            <w:rStyle w:val="afffff2"/>
            <w:rFonts w:ascii="Calibri" w:hAnsi="Calibri"/>
          </w:rPr>
          <w:t>BFD Operation</w:t>
        </w:r>
        <w:r w:rsidR="002B424F" w:rsidRPr="00677940">
          <w:rPr>
            <w:webHidden/>
          </w:rPr>
          <w:tab/>
        </w:r>
        <w:r w:rsidR="002B424F" w:rsidRPr="00677940">
          <w:rPr>
            <w:webHidden/>
          </w:rPr>
          <w:fldChar w:fldCharType="begin"/>
        </w:r>
        <w:r w:rsidR="002B424F" w:rsidRPr="00677940">
          <w:rPr>
            <w:webHidden/>
          </w:rPr>
          <w:instrText xml:space="preserve"> PAGEREF _Toc445131012 \h </w:instrText>
        </w:r>
        <w:r w:rsidR="002B424F" w:rsidRPr="00677940">
          <w:rPr>
            <w:webHidden/>
          </w:rPr>
        </w:r>
        <w:r w:rsidR="002B424F" w:rsidRPr="00677940">
          <w:rPr>
            <w:webHidden/>
          </w:rPr>
          <w:fldChar w:fldCharType="separate"/>
        </w:r>
        <w:r w:rsidR="002B424F" w:rsidRPr="00677940">
          <w:rPr>
            <w:webHidden/>
          </w:rPr>
          <w:t>292</w:t>
        </w:r>
        <w:r w:rsidR="002B424F" w:rsidRPr="00677940">
          <w:rPr>
            <w:webHidden/>
          </w:rPr>
          <w:fldChar w:fldCharType="end"/>
        </w:r>
      </w:hyperlink>
    </w:p>
    <w:p w14:paraId="2A90BE00" w14:textId="77777777" w:rsidR="002B424F" w:rsidRPr="00677940" w:rsidRDefault="002D70ED" w:rsidP="00FF5482">
      <w:pPr>
        <w:pStyle w:val="30"/>
        <w:rPr>
          <w:rFonts w:eastAsiaTheme="minorEastAsia" w:cstheme="minorBidi"/>
          <w:snapToGrid/>
          <w:kern w:val="0"/>
          <w:sz w:val="22"/>
          <w:szCs w:val="22"/>
        </w:rPr>
      </w:pPr>
      <w:hyperlink w:anchor="_Toc445131013" w:history="1">
        <w:r w:rsidR="002B424F" w:rsidRPr="00677940">
          <w:rPr>
            <w:rStyle w:val="afffff2"/>
            <w:rFonts w:ascii="Calibri" w:hAnsi="Calibri"/>
          </w:rPr>
          <w:t>Benefits of using BFD for Failure Detection</w:t>
        </w:r>
        <w:r w:rsidR="002B424F" w:rsidRPr="00677940">
          <w:rPr>
            <w:webHidden/>
          </w:rPr>
          <w:tab/>
        </w:r>
        <w:r w:rsidR="002B424F" w:rsidRPr="00677940">
          <w:rPr>
            <w:webHidden/>
          </w:rPr>
          <w:fldChar w:fldCharType="begin"/>
        </w:r>
        <w:r w:rsidR="002B424F" w:rsidRPr="00677940">
          <w:rPr>
            <w:webHidden/>
          </w:rPr>
          <w:instrText xml:space="preserve"> PAGEREF _Toc445131013 \h </w:instrText>
        </w:r>
        <w:r w:rsidR="002B424F" w:rsidRPr="00677940">
          <w:rPr>
            <w:webHidden/>
          </w:rPr>
        </w:r>
        <w:r w:rsidR="002B424F" w:rsidRPr="00677940">
          <w:rPr>
            <w:webHidden/>
          </w:rPr>
          <w:fldChar w:fldCharType="separate"/>
        </w:r>
        <w:r w:rsidR="002B424F" w:rsidRPr="00677940">
          <w:rPr>
            <w:webHidden/>
          </w:rPr>
          <w:t>292</w:t>
        </w:r>
        <w:r w:rsidR="002B424F" w:rsidRPr="00677940">
          <w:rPr>
            <w:webHidden/>
          </w:rPr>
          <w:fldChar w:fldCharType="end"/>
        </w:r>
      </w:hyperlink>
    </w:p>
    <w:p w14:paraId="0DD5CB03" w14:textId="77777777" w:rsidR="002B424F" w:rsidRPr="00677940" w:rsidRDefault="002D70ED" w:rsidP="00FF5482">
      <w:pPr>
        <w:pStyle w:val="30"/>
        <w:rPr>
          <w:rFonts w:eastAsiaTheme="minorEastAsia" w:cstheme="minorBidi"/>
          <w:snapToGrid/>
          <w:kern w:val="0"/>
          <w:sz w:val="22"/>
          <w:szCs w:val="22"/>
        </w:rPr>
      </w:pPr>
      <w:hyperlink w:anchor="_Toc445131014" w:history="1">
        <w:r w:rsidR="002B424F" w:rsidRPr="00677940">
          <w:rPr>
            <w:rStyle w:val="afffff2"/>
            <w:rFonts w:ascii="Calibri" w:hAnsi="Calibri"/>
          </w:rPr>
          <w:t>BFD Session Type</w:t>
        </w:r>
        <w:r w:rsidR="002B424F" w:rsidRPr="00677940">
          <w:rPr>
            <w:webHidden/>
          </w:rPr>
          <w:tab/>
        </w:r>
        <w:r w:rsidR="002B424F" w:rsidRPr="00677940">
          <w:rPr>
            <w:webHidden/>
          </w:rPr>
          <w:fldChar w:fldCharType="begin"/>
        </w:r>
        <w:r w:rsidR="002B424F" w:rsidRPr="00677940">
          <w:rPr>
            <w:webHidden/>
          </w:rPr>
          <w:instrText xml:space="preserve"> PAGEREF _Toc445131014 \h </w:instrText>
        </w:r>
        <w:r w:rsidR="002B424F" w:rsidRPr="00677940">
          <w:rPr>
            <w:webHidden/>
          </w:rPr>
        </w:r>
        <w:r w:rsidR="002B424F" w:rsidRPr="00677940">
          <w:rPr>
            <w:webHidden/>
          </w:rPr>
          <w:fldChar w:fldCharType="separate"/>
        </w:r>
        <w:r w:rsidR="002B424F" w:rsidRPr="00677940">
          <w:rPr>
            <w:webHidden/>
          </w:rPr>
          <w:t>292</w:t>
        </w:r>
        <w:r w:rsidR="002B424F" w:rsidRPr="00677940">
          <w:rPr>
            <w:webHidden/>
          </w:rPr>
          <w:fldChar w:fldCharType="end"/>
        </w:r>
      </w:hyperlink>
    </w:p>
    <w:p w14:paraId="5DD9F0BA" w14:textId="77777777" w:rsidR="002B424F" w:rsidRPr="00677940" w:rsidRDefault="002D70ED" w:rsidP="00FF5482">
      <w:pPr>
        <w:pStyle w:val="30"/>
        <w:rPr>
          <w:rFonts w:eastAsiaTheme="minorEastAsia" w:cstheme="minorBidi"/>
          <w:snapToGrid/>
          <w:kern w:val="0"/>
          <w:sz w:val="22"/>
          <w:szCs w:val="22"/>
        </w:rPr>
      </w:pPr>
      <w:hyperlink w:anchor="_Toc445131015" w:history="1">
        <w:r w:rsidR="002B424F" w:rsidRPr="00677940">
          <w:rPr>
            <w:rStyle w:val="afffff2"/>
            <w:rFonts w:ascii="Calibri" w:hAnsi="Calibri"/>
          </w:rPr>
          <w:t>BFD Version Interoperability</w:t>
        </w:r>
        <w:r w:rsidR="002B424F" w:rsidRPr="00677940">
          <w:rPr>
            <w:webHidden/>
          </w:rPr>
          <w:tab/>
        </w:r>
        <w:r w:rsidR="002B424F" w:rsidRPr="00677940">
          <w:rPr>
            <w:webHidden/>
          </w:rPr>
          <w:fldChar w:fldCharType="begin"/>
        </w:r>
        <w:r w:rsidR="002B424F" w:rsidRPr="00677940">
          <w:rPr>
            <w:webHidden/>
          </w:rPr>
          <w:instrText xml:space="preserve"> PAGEREF _Toc445131015 \h </w:instrText>
        </w:r>
        <w:r w:rsidR="002B424F" w:rsidRPr="00677940">
          <w:rPr>
            <w:webHidden/>
          </w:rPr>
        </w:r>
        <w:r w:rsidR="002B424F" w:rsidRPr="00677940">
          <w:rPr>
            <w:webHidden/>
          </w:rPr>
          <w:fldChar w:fldCharType="separate"/>
        </w:r>
        <w:r w:rsidR="002B424F" w:rsidRPr="00677940">
          <w:rPr>
            <w:webHidden/>
          </w:rPr>
          <w:t>293</w:t>
        </w:r>
        <w:r w:rsidR="002B424F" w:rsidRPr="00677940">
          <w:rPr>
            <w:webHidden/>
          </w:rPr>
          <w:fldChar w:fldCharType="end"/>
        </w:r>
      </w:hyperlink>
    </w:p>
    <w:p w14:paraId="0CF50A15" w14:textId="77777777" w:rsidR="002B424F" w:rsidRPr="00677940" w:rsidRDefault="002D70ED">
      <w:pPr>
        <w:pStyle w:val="20"/>
        <w:rPr>
          <w:rFonts w:ascii="Calibri" w:eastAsiaTheme="minorEastAsia" w:hAnsi="Calibri" w:cstheme="minorBidi"/>
          <w:noProof/>
          <w:snapToGrid/>
          <w:kern w:val="0"/>
          <w:sz w:val="22"/>
          <w:szCs w:val="22"/>
        </w:rPr>
      </w:pPr>
      <w:hyperlink w:anchor="_Toc445131016" w:history="1">
        <w:r w:rsidR="002B424F" w:rsidRPr="00677940">
          <w:rPr>
            <w:rStyle w:val="afffff2"/>
            <w:rFonts w:ascii="Calibri" w:hAnsi="Calibri"/>
            <w:noProof/>
          </w:rPr>
          <w:t>BFD Restrictions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_Toc445131016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294</w:t>
        </w:r>
        <w:r w:rsidR="002B424F" w:rsidRPr="00677940">
          <w:rPr>
            <w:rFonts w:ascii="Calibri" w:hAnsi="Calibri"/>
            <w:noProof/>
            <w:webHidden/>
          </w:rPr>
          <w:fldChar w:fldCharType="end"/>
        </w:r>
      </w:hyperlink>
    </w:p>
    <w:p w14:paraId="2F907A6E" w14:textId="77777777" w:rsidR="002B424F" w:rsidRPr="00677940" w:rsidRDefault="002D70ED">
      <w:pPr>
        <w:pStyle w:val="20"/>
        <w:rPr>
          <w:rFonts w:ascii="Calibri" w:eastAsiaTheme="minorEastAsia" w:hAnsi="Calibri" w:cstheme="minorBidi"/>
          <w:noProof/>
          <w:snapToGrid/>
          <w:kern w:val="0"/>
          <w:sz w:val="22"/>
          <w:szCs w:val="22"/>
        </w:rPr>
      </w:pPr>
      <w:hyperlink w:anchor="_Toc445131017" w:history="1">
        <w:r w:rsidR="002B424F" w:rsidRPr="00677940">
          <w:rPr>
            <w:rStyle w:val="afffff2"/>
            <w:rFonts w:ascii="Calibri" w:hAnsi="Calibri"/>
            <w:noProof/>
          </w:rPr>
          <w:t>Default BFD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_Toc445131017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295</w:t>
        </w:r>
        <w:r w:rsidR="002B424F" w:rsidRPr="00677940">
          <w:rPr>
            <w:rFonts w:ascii="Calibri" w:hAnsi="Calibri"/>
            <w:noProof/>
            <w:webHidden/>
          </w:rPr>
          <w:fldChar w:fldCharType="end"/>
        </w:r>
      </w:hyperlink>
    </w:p>
    <w:p w14:paraId="54B5ADA5" w14:textId="77777777" w:rsidR="002B424F" w:rsidRPr="00677940" w:rsidRDefault="002D70ED">
      <w:pPr>
        <w:pStyle w:val="20"/>
        <w:rPr>
          <w:rFonts w:ascii="Calibri" w:eastAsiaTheme="minorEastAsia" w:hAnsi="Calibri" w:cstheme="minorBidi"/>
          <w:noProof/>
          <w:snapToGrid/>
          <w:kern w:val="0"/>
          <w:sz w:val="22"/>
          <w:szCs w:val="22"/>
        </w:rPr>
      </w:pPr>
      <w:hyperlink w:anchor="_Toc445131018" w:history="1">
        <w:r w:rsidR="002B424F" w:rsidRPr="00677940">
          <w:rPr>
            <w:rStyle w:val="afffff2"/>
            <w:rFonts w:ascii="Calibri" w:hAnsi="Calibri"/>
            <w:noProof/>
          </w:rPr>
          <w:t>Configuring BFD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_Toc445131018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296</w:t>
        </w:r>
        <w:r w:rsidR="002B424F" w:rsidRPr="00677940">
          <w:rPr>
            <w:rFonts w:ascii="Calibri" w:hAnsi="Calibri"/>
            <w:noProof/>
            <w:webHidden/>
          </w:rPr>
          <w:fldChar w:fldCharType="end"/>
        </w:r>
      </w:hyperlink>
    </w:p>
    <w:p w14:paraId="58D36B0E" w14:textId="77777777" w:rsidR="002B424F" w:rsidRPr="00677940" w:rsidRDefault="002D70ED" w:rsidP="00FF5482">
      <w:pPr>
        <w:pStyle w:val="30"/>
        <w:rPr>
          <w:rFonts w:eastAsiaTheme="minorEastAsia" w:cstheme="minorBidi"/>
          <w:snapToGrid/>
          <w:kern w:val="0"/>
          <w:sz w:val="22"/>
          <w:szCs w:val="22"/>
        </w:rPr>
      </w:pPr>
      <w:hyperlink w:anchor="_Toc445131019" w:history="1">
        <w:r w:rsidR="002B424F" w:rsidRPr="00677940">
          <w:rPr>
            <w:rStyle w:val="afffff2"/>
            <w:rFonts w:ascii="Calibri" w:hAnsi="Calibri"/>
          </w:rPr>
          <w:t>Configuring BFD session parameters on the interface</w:t>
        </w:r>
        <w:r w:rsidR="002B424F" w:rsidRPr="00677940">
          <w:rPr>
            <w:webHidden/>
          </w:rPr>
          <w:tab/>
        </w:r>
        <w:r w:rsidR="002B424F" w:rsidRPr="00677940">
          <w:rPr>
            <w:webHidden/>
          </w:rPr>
          <w:fldChar w:fldCharType="begin"/>
        </w:r>
        <w:r w:rsidR="002B424F" w:rsidRPr="00677940">
          <w:rPr>
            <w:webHidden/>
          </w:rPr>
          <w:instrText xml:space="preserve"> PAGEREF _Toc445131019 \h </w:instrText>
        </w:r>
        <w:r w:rsidR="002B424F" w:rsidRPr="00677940">
          <w:rPr>
            <w:webHidden/>
          </w:rPr>
        </w:r>
        <w:r w:rsidR="002B424F" w:rsidRPr="00677940">
          <w:rPr>
            <w:webHidden/>
          </w:rPr>
          <w:fldChar w:fldCharType="separate"/>
        </w:r>
        <w:r w:rsidR="002B424F" w:rsidRPr="00677940">
          <w:rPr>
            <w:webHidden/>
          </w:rPr>
          <w:t>296</w:t>
        </w:r>
        <w:r w:rsidR="002B424F" w:rsidRPr="00677940">
          <w:rPr>
            <w:webHidden/>
          </w:rPr>
          <w:fldChar w:fldCharType="end"/>
        </w:r>
      </w:hyperlink>
    </w:p>
    <w:p w14:paraId="41BEE94E" w14:textId="77777777" w:rsidR="002B424F" w:rsidRPr="00677940" w:rsidRDefault="002D70ED" w:rsidP="00FF5482">
      <w:pPr>
        <w:pStyle w:val="30"/>
        <w:rPr>
          <w:rFonts w:eastAsiaTheme="minorEastAsia" w:cstheme="minorBidi"/>
          <w:snapToGrid/>
          <w:kern w:val="0"/>
          <w:sz w:val="22"/>
          <w:szCs w:val="22"/>
        </w:rPr>
      </w:pPr>
      <w:hyperlink w:anchor="_Toc445131020" w:history="1">
        <w:r w:rsidR="002B424F" w:rsidRPr="00677940">
          <w:rPr>
            <w:rStyle w:val="afffff2"/>
            <w:rFonts w:ascii="Calibri" w:hAnsi="Calibri"/>
          </w:rPr>
          <w:t>Configuring multi-hop BFD session parameters</w:t>
        </w:r>
        <w:r w:rsidR="002B424F" w:rsidRPr="00677940">
          <w:rPr>
            <w:webHidden/>
          </w:rPr>
          <w:tab/>
        </w:r>
        <w:r w:rsidR="002B424F" w:rsidRPr="00677940">
          <w:rPr>
            <w:webHidden/>
          </w:rPr>
          <w:fldChar w:fldCharType="begin"/>
        </w:r>
        <w:r w:rsidR="002B424F" w:rsidRPr="00677940">
          <w:rPr>
            <w:webHidden/>
          </w:rPr>
          <w:instrText xml:space="preserve"> PAGEREF _Toc445131020 \h </w:instrText>
        </w:r>
        <w:r w:rsidR="002B424F" w:rsidRPr="00677940">
          <w:rPr>
            <w:webHidden/>
          </w:rPr>
        </w:r>
        <w:r w:rsidR="002B424F" w:rsidRPr="00677940">
          <w:rPr>
            <w:webHidden/>
          </w:rPr>
          <w:fldChar w:fldCharType="separate"/>
        </w:r>
        <w:r w:rsidR="002B424F" w:rsidRPr="00677940">
          <w:rPr>
            <w:webHidden/>
          </w:rPr>
          <w:t>296</w:t>
        </w:r>
        <w:r w:rsidR="002B424F" w:rsidRPr="00677940">
          <w:rPr>
            <w:webHidden/>
          </w:rPr>
          <w:fldChar w:fldCharType="end"/>
        </w:r>
      </w:hyperlink>
    </w:p>
    <w:p w14:paraId="54091A6B" w14:textId="77777777" w:rsidR="002B424F" w:rsidRPr="00677940" w:rsidRDefault="002D70ED" w:rsidP="00FF5482">
      <w:pPr>
        <w:pStyle w:val="30"/>
        <w:rPr>
          <w:rFonts w:eastAsiaTheme="minorEastAsia" w:cstheme="minorBidi"/>
          <w:snapToGrid/>
          <w:kern w:val="0"/>
          <w:sz w:val="22"/>
          <w:szCs w:val="22"/>
        </w:rPr>
      </w:pPr>
      <w:hyperlink w:anchor="_Toc445131021" w:history="1">
        <w:r w:rsidR="002B424F" w:rsidRPr="00677940">
          <w:rPr>
            <w:rStyle w:val="afffff2"/>
            <w:rFonts w:ascii="Calibri" w:hAnsi="Calibri"/>
          </w:rPr>
          <w:t>Configuring BFD support for BGP</w:t>
        </w:r>
        <w:r w:rsidR="002B424F" w:rsidRPr="00677940">
          <w:rPr>
            <w:webHidden/>
          </w:rPr>
          <w:tab/>
        </w:r>
        <w:r w:rsidR="002B424F" w:rsidRPr="00677940">
          <w:rPr>
            <w:webHidden/>
          </w:rPr>
          <w:fldChar w:fldCharType="begin"/>
        </w:r>
        <w:r w:rsidR="002B424F" w:rsidRPr="00677940">
          <w:rPr>
            <w:webHidden/>
          </w:rPr>
          <w:instrText xml:space="preserve"> PAGEREF _Toc445131021 \h </w:instrText>
        </w:r>
        <w:r w:rsidR="002B424F" w:rsidRPr="00677940">
          <w:rPr>
            <w:webHidden/>
          </w:rPr>
        </w:r>
        <w:r w:rsidR="002B424F" w:rsidRPr="00677940">
          <w:rPr>
            <w:webHidden/>
          </w:rPr>
          <w:fldChar w:fldCharType="separate"/>
        </w:r>
        <w:r w:rsidR="002B424F" w:rsidRPr="00677940">
          <w:rPr>
            <w:webHidden/>
          </w:rPr>
          <w:t>297</w:t>
        </w:r>
        <w:r w:rsidR="002B424F" w:rsidRPr="00677940">
          <w:rPr>
            <w:webHidden/>
          </w:rPr>
          <w:fldChar w:fldCharType="end"/>
        </w:r>
      </w:hyperlink>
    </w:p>
    <w:p w14:paraId="7C4766D7" w14:textId="77777777" w:rsidR="002B424F" w:rsidRPr="00677940" w:rsidRDefault="002D70ED" w:rsidP="00FF5482">
      <w:pPr>
        <w:pStyle w:val="30"/>
        <w:rPr>
          <w:rFonts w:eastAsiaTheme="minorEastAsia" w:cstheme="minorBidi"/>
          <w:snapToGrid/>
          <w:kern w:val="0"/>
          <w:sz w:val="22"/>
          <w:szCs w:val="22"/>
        </w:rPr>
      </w:pPr>
      <w:hyperlink w:anchor="_Toc445131022" w:history="1">
        <w:r w:rsidR="002B424F" w:rsidRPr="00677940">
          <w:rPr>
            <w:rStyle w:val="afffff2"/>
            <w:rFonts w:ascii="Calibri" w:hAnsi="Calibri"/>
          </w:rPr>
          <w:t>Configuring BFD support for OSPF</w:t>
        </w:r>
        <w:r w:rsidR="002B424F" w:rsidRPr="00677940">
          <w:rPr>
            <w:webHidden/>
          </w:rPr>
          <w:tab/>
        </w:r>
        <w:r w:rsidR="002B424F" w:rsidRPr="00677940">
          <w:rPr>
            <w:webHidden/>
          </w:rPr>
          <w:fldChar w:fldCharType="begin"/>
        </w:r>
        <w:r w:rsidR="002B424F" w:rsidRPr="00677940">
          <w:rPr>
            <w:webHidden/>
          </w:rPr>
          <w:instrText xml:space="preserve"> PAGEREF _Toc445131022 \h </w:instrText>
        </w:r>
        <w:r w:rsidR="002B424F" w:rsidRPr="00677940">
          <w:rPr>
            <w:webHidden/>
          </w:rPr>
        </w:r>
        <w:r w:rsidR="002B424F" w:rsidRPr="00677940">
          <w:rPr>
            <w:webHidden/>
          </w:rPr>
          <w:fldChar w:fldCharType="separate"/>
        </w:r>
        <w:r w:rsidR="002B424F" w:rsidRPr="00677940">
          <w:rPr>
            <w:webHidden/>
          </w:rPr>
          <w:t>297</w:t>
        </w:r>
        <w:r w:rsidR="002B424F" w:rsidRPr="00677940">
          <w:rPr>
            <w:webHidden/>
          </w:rPr>
          <w:fldChar w:fldCharType="end"/>
        </w:r>
      </w:hyperlink>
    </w:p>
    <w:p w14:paraId="5A413C7E" w14:textId="77777777" w:rsidR="002B424F" w:rsidRPr="00677940" w:rsidRDefault="002D70ED" w:rsidP="00FF5482">
      <w:pPr>
        <w:pStyle w:val="30"/>
        <w:rPr>
          <w:rFonts w:eastAsiaTheme="minorEastAsia" w:cstheme="minorBidi"/>
          <w:snapToGrid/>
          <w:kern w:val="0"/>
          <w:sz w:val="22"/>
          <w:szCs w:val="22"/>
        </w:rPr>
      </w:pPr>
      <w:hyperlink w:anchor="_Toc445131023" w:history="1">
        <w:r w:rsidR="002B424F" w:rsidRPr="00677940">
          <w:rPr>
            <w:rStyle w:val="afffff2"/>
            <w:rFonts w:ascii="Calibri" w:hAnsi="Calibri"/>
          </w:rPr>
          <w:t>Configuring BFD support for Static routing</w:t>
        </w:r>
        <w:r w:rsidR="002B424F" w:rsidRPr="00677940">
          <w:rPr>
            <w:webHidden/>
          </w:rPr>
          <w:tab/>
        </w:r>
        <w:r w:rsidR="002B424F" w:rsidRPr="00677940">
          <w:rPr>
            <w:webHidden/>
          </w:rPr>
          <w:fldChar w:fldCharType="begin"/>
        </w:r>
        <w:r w:rsidR="002B424F" w:rsidRPr="00677940">
          <w:rPr>
            <w:webHidden/>
          </w:rPr>
          <w:instrText xml:space="preserve"> PAGEREF _Toc445131023 \h </w:instrText>
        </w:r>
        <w:r w:rsidR="002B424F" w:rsidRPr="00677940">
          <w:rPr>
            <w:webHidden/>
          </w:rPr>
        </w:r>
        <w:r w:rsidR="002B424F" w:rsidRPr="00677940">
          <w:rPr>
            <w:webHidden/>
          </w:rPr>
          <w:fldChar w:fldCharType="separate"/>
        </w:r>
        <w:r w:rsidR="002B424F" w:rsidRPr="00677940">
          <w:rPr>
            <w:webHidden/>
          </w:rPr>
          <w:t>299</w:t>
        </w:r>
        <w:r w:rsidR="002B424F" w:rsidRPr="00677940">
          <w:rPr>
            <w:webHidden/>
          </w:rPr>
          <w:fldChar w:fldCharType="end"/>
        </w:r>
      </w:hyperlink>
    </w:p>
    <w:p w14:paraId="13BA8751" w14:textId="77777777" w:rsidR="002B424F" w:rsidRPr="00677940" w:rsidRDefault="002D70ED" w:rsidP="00FF5482">
      <w:pPr>
        <w:pStyle w:val="30"/>
        <w:rPr>
          <w:rFonts w:eastAsiaTheme="minorEastAsia" w:cstheme="minorBidi"/>
          <w:snapToGrid/>
          <w:kern w:val="0"/>
          <w:sz w:val="22"/>
          <w:szCs w:val="22"/>
        </w:rPr>
      </w:pPr>
      <w:hyperlink w:anchor="_Toc445131024" w:history="1">
        <w:r w:rsidR="002B424F" w:rsidRPr="00677940">
          <w:rPr>
            <w:rStyle w:val="afffff2"/>
            <w:rFonts w:ascii="Calibri" w:hAnsi="Calibri"/>
          </w:rPr>
          <w:t>Configuring Passive Mode on the Interface</w:t>
        </w:r>
        <w:r w:rsidR="002B424F" w:rsidRPr="00677940">
          <w:rPr>
            <w:webHidden/>
          </w:rPr>
          <w:tab/>
        </w:r>
        <w:r w:rsidR="002B424F" w:rsidRPr="00677940">
          <w:rPr>
            <w:webHidden/>
          </w:rPr>
          <w:fldChar w:fldCharType="begin"/>
        </w:r>
        <w:r w:rsidR="002B424F" w:rsidRPr="00677940">
          <w:rPr>
            <w:webHidden/>
          </w:rPr>
          <w:instrText xml:space="preserve"> PAGEREF _Toc445131024 \h </w:instrText>
        </w:r>
        <w:r w:rsidR="002B424F" w:rsidRPr="00677940">
          <w:rPr>
            <w:webHidden/>
          </w:rPr>
        </w:r>
        <w:r w:rsidR="002B424F" w:rsidRPr="00677940">
          <w:rPr>
            <w:webHidden/>
          </w:rPr>
          <w:fldChar w:fldCharType="separate"/>
        </w:r>
        <w:r w:rsidR="002B424F" w:rsidRPr="00677940">
          <w:rPr>
            <w:webHidden/>
          </w:rPr>
          <w:t>299</w:t>
        </w:r>
        <w:r w:rsidR="002B424F" w:rsidRPr="00677940">
          <w:rPr>
            <w:webHidden/>
          </w:rPr>
          <w:fldChar w:fldCharType="end"/>
        </w:r>
      </w:hyperlink>
    </w:p>
    <w:p w14:paraId="75E5E439" w14:textId="77777777" w:rsidR="002B424F" w:rsidRPr="00677940" w:rsidRDefault="002D70ED" w:rsidP="00FF5482">
      <w:pPr>
        <w:pStyle w:val="30"/>
        <w:rPr>
          <w:rFonts w:eastAsiaTheme="minorEastAsia" w:cstheme="minorBidi"/>
          <w:snapToGrid/>
          <w:kern w:val="0"/>
          <w:sz w:val="22"/>
          <w:szCs w:val="22"/>
        </w:rPr>
      </w:pPr>
      <w:hyperlink w:anchor="_Toc445131025" w:history="1">
        <w:r w:rsidR="002B424F" w:rsidRPr="00677940">
          <w:rPr>
            <w:rStyle w:val="afffff2"/>
            <w:rFonts w:ascii="Calibri" w:hAnsi="Calibri"/>
          </w:rPr>
          <w:t>Configuring BFD Echo Mode</w:t>
        </w:r>
        <w:r w:rsidR="002B424F" w:rsidRPr="00677940">
          <w:rPr>
            <w:webHidden/>
          </w:rPr>
          <w:tab/>
        </w:r>
        <w:r w:rsidR="002B424F" w:rsidRPr="00677940">
          <w:rPr>
            <w:webHidden/>
          </w:rPr>
          <w:fldChar w:fldCharType="begin"/>
        </w:r>
        <w:r w:rsidR="002B424F" w:rsidRPr="00677940">
          <w:rPr>
            <w:webHidden/>
          </w:rPr>
          <w:instrText xml:space="preserve"> PAGEREF _Toc445131025 \h </w:instrText>
        </w:r>
        <w:r w:rsidR="002B424F" w:rsidRPr="00677940">
          <w:rPr>
            <w:webHidden/>
          </w:rPr>
        </w:r>
        <w:r w:rsidR="002B424F" w:rsidRPr="00677940">
          <w:rPr>
            <w:webHidden/>
          </w:rPr>
          <w:fldChar w:fldCharType="separate"/>
        </w:r>
        <w:r w:rsidR="002B424F" w:rsidRPr="00677940">
          <w:rPr>
            <w:webHidden/>
          </w:rPr>
          <w:t>300</w:t>
        </w:r>
        <w:r w:rsidR="002B424F" w:rsidRPr="00677940">
          <w:rPr>
            <w:webHidden/>
          </w:rPr>
          <w:fldChar w:fldCharType="end"/>
        </w:r>
      </w:hyperlink>
    </w:p>
    <w:p w14:paraId="0F714896" w14:textId="77777777" w:rsidR="002B424F" w:rsidRPr="00677940" w:rsidRDefault="002D70ED" w:rsidP="00FF5482">
      <w:pPr>
        <w:pStyle w:val="30"/>
        <w:rPr>
          <w:rFonts w:eastAsiaTheme="minorEastAsia" w:cstheme="minorBidi"/>
          <w:snapToGrid/>
          <w:kern w:val="0"/>
          <w:sz w:val="22"/>
          <w:szCs w:val="22"/>
        </w:rPr>
      </w:pPr>
      <w:hyperlink w:anchor="_Toc445131026" w:history="1">
        <w:r w:rsidR="002B424F" w:rsidRPr="00677940">
          <w:rPr>
            <w:rStyle w:val="afffff2"/>
            <w:rFonts w:ascii="Calibri" w:hAnsi="Calibri"/>
          </w:rPr>
          <w:t>Configuring BFD slow timer</w:t>
        </w:r>
        <w:r w:rsidR="002B424F" w:rsidRPr="00677940">
          <w:rPr>
            <w:webHidden/>
          </w:rPr>
          <w:tab/>
        </w:r>
        <w:r w:rsidR="002B424F" w:rsidRPr="00677940">
          <w:rPr>
            <w:webHidden/>
          </w:rPr>
          <w:fldChar w:fldCharType="begin"/>
        </w:r>
        <w:r w:rsidR="002B424F" w:rsidRPr="00677940">
          <w:rPr>
            <w:webHidden/>
          </w:rPr>
          <w:instrText xml:space="preserve"> PAGEREF _Toc445131026 \h </w:instrText>
        </w:r>
        <w:r w:rsidR="002B424F" w:rsidRPr="00677940">
          <w:rPr>
            <w:webHidden/>
          </w:rPr>
        </w:r>
        <w:r w:rsidR="002B424F" w:rsidRPr="00677940">
          <w:rPr>
            <w:webHidden/>
          </w:rPr>
          <w:fldChar w:fldCharType="separate"/>
        </w:r>
        <w:r w:rsidR="002B424F" w:rsidRPr="00677940">
          <w:rPr>
            <w:webHidden/>
          </w:rPr>
          <w:t>300</w:t>
        </w:r>
        <w:r w:rsidR="002B424F" w:rsidRPr="00677940">
          <w:rPr>
            <w:webHidden/>
          </w:rPr>
          <w:fldChar w:fldCharType="end"/>
        </w:r>
      </w:hyperlink>
    </w:p>
    <w:p w14:paraId="07FA48EF" w14:textId="77777777" w:rsidR="002B424F" w:rsidRPr="00677940" w:rsidRDefault="002D70ED" w:rsidP="00FF5482">
      <w:pPr>
        <w:pStyle w:val="30"/>
        <w:rPr>
          <w:rFonts w:eastAsiaTheme="minorEastAsia" w:cstheme="minorBidi"/>
          <w:snapToGrid/>
          <w:kern w:val="0"/>
          <w:sz w:val="22"/>
          <w:szCs w:val="22"/>
        </w:rPr>
      </w:pPr>
      <w:hyperlink w:anchor="_Toc445131027" w:history="1">
        <w:r w:rsidR="002B424F" w:rsidRPr="00677940">
          <w:rPr>
            <w:rStyle w:val="afffff2"/>
            <w:rFonts w:ascii="Calibri" w:hAnsi="Calibri"/>
          </w:rPr>
          <w:t>Displaying BFD information</w:t>
        </w:r>
        <w:r w:rsidR="002B424F" w:rsidRPr="00677940">
          <w:rPr>
            <w:webHidden/>
          </w:rPr>
          <w:tab/>
        </w:r>
        <w:r w:rsidR="002B424F" w:rsidRPr="00677940">
          <w:rPr>
            <w:webHidden/>
          </w:rPr>
          <w:fldChar w:fldCharType="begin"/>
        </w:r>
        <w:r w:rsidR="002B424F" w:rsidRPr="00677940">
          <w:rPr>
            <w:webHidden/>
          </w:rPr>
          <w:instrText xml:space="preserve"> PAGEREF _Toc445131027 \h </w:instrText>
        </w:r>
        <w:r w:rsidR="002B424F" w:rsidRPr="00677940">
          <w:rPr>
            <w:webHidden/>
          </w:rPr>
        </w:r>
        <w:r w:rsidR="002B424F" w:rsidRPr="00677940">
          <w:rPr>
            <w:webHidden/>
          </w:rPr>
          <w:fldChar w:fldCharType="separate"/>
        </w:r>
        <w:r w:rsidR="002B424F" w:rsidRPr="00677940">
          <w:rPr>
            <w:webHidden/>
          </w:rPr>
          <w:t>300</w:t>
        </w:r>
        <w:r w:rsidR="002B424F" w:rsidRPr="00677940">
          <w:rPr>
            <w:webHidden/>
          </w:rPr>
          <w:fldChar w:fldCharType="end"/>
        </w:r>
      </w:hyperlink>
    </w:p>
    <w:p w14:paraId="27CCB345" w14:textId="77777777" w:rsidR="002B424F" w:rsidRPr="00677940" w:rsidRDefault="002D70ED">
      <w:pPr>
        <w:pStyle w:val="20"/>
        <w:rPr>
          <w:rFonts w:ascii="Calibri" w:eastAsiaTheme="minorEastAsia" w:hAnsi="Calibri" w:cstheme="minorBidi"/>
          <w:noProof/>
          <w:snapToGrid/>
          <w:kern w:val="0"/>
          <w:sz w:val="22"/>
          <w:szCs w:val="22"/>
        </w:rPr>
      </w:pPr>
      <w:hyperlink w:anchor="_Toc445131028" w:history="1">
        <w:r w:rsidR="002B424F" w:rsidRPr="00677940">
          <w:rPr>
            <w:rStyle w:val="afffff2"/>
            <w:rFonts w:ascii="Calibri" w:hAnsi="Calibri"/>
            <w:noProof/>
          </w:rPr>
          <w:t>BFD Configuration Samples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_Toc445131028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301</w:t>
        </w:r>
        <w:r w:rsidR="002B424F" w:rsidRPr="00677940">
          <w:rPr>
            <w:rFonts w:ascii="Calibri" w:hAnsi="Calibri"/>
            <w:noProof/>
            <w:webHidden/>
          </w:rPr>
          <w:fldChar w:fldCharType="end"/>
        </w:r>
      </w:hyperlink>
    </w:p>
    <w:p w14:paraId="73062B9D" w14:textId="77777777" w:rsidR="002B424F" w:rsidRPr="00677940" w:rsidRDefault="002D70ED" w:rsidP="00FF5482">
      <w:pPr>
        <w:pStyle w:val="30"/>
        <w:rPr>
          <w:rFonts w:eastAsiaTheme="minorEastAsia" w:cstheme="minorBidi"/>
          <w:snapToGrid/>
          <w:kern w:val="0"/>
          <w:sz w:val="22"/>
          <w:szCs w:val="22"/>
        </w:rPr>
      </w:pPr>
      <w:hyperlink w:anchor="_Toc445131029" w:history="1">
        <w:r w:rsidR="002B424F" w:rsidRPr="00677940">
          <w:rPr>
            <w:rStyle w:val="afffff2"/>
            <w:rFonts w:ascii="Calibri" w:hAnsi="Calibri"/>
          </w:rPr>
          <w:t>Sample One: Configuring BFD in an OSPF Network</w:t>
        </w:r>
        <w:r w:rsidR="002B424F" w:rsidRPr="00677940">
          <w:rPr>
            <w:webHidden/>
          </w:rPr>
          <w:tab/>
        </w:r>
        <w:r w:rsidR="002B424F" w:rsidRPr="00677940">
          <w:rPr>
            <w:webHidden/>
          </w:rPr>
          <w:fldChar w:fldCharType="begin"/>
        </w:r>
        <w:r w:rsidR="002B424F" w:rsidRPr="00677940">
          <w:rPr>
            <w:webHidden/>
          </w:rPr>
          <w:instrText xml:space="preserve"> PAGEREF _Toc445131029 \h </w:instrText>
        </w:r>
        <w:r w:rsidR="002B424F" w:rsidRPr="00677940">
          <w:rPr>
            <w:webHidden/>
          </w:rPr>
        </w:r>
        <w:r w:rsidR="002B424F" w:rsidRPr="00677940">
          <w:rPr>
            <w:webHidden/>
          </w:rPr>
          <w:fldChar w:fldCharType="separate"/>
        </w:r>
        <w:r w:rsidR="002B424F" w:rsidRPr="00677940">
          <w:rPr>
            <w:webHidden/>
          </w:rPr>
          <w:t>301</w:t>
        </w:r>
        <w:r w:rsidR="002B424F" w:rsidRPr="00677940">
          <w:rPr>
            <w:webHidden/>
          </w:rPr>
          <w:fldChar w:fldCharType="end"/>
        </w:r>
      </w:hyperlink>
    </w:p>
    <w:p w14:paraId="4EC42629" w14:textId="77777777" w:rsidR="002B424F" w:rsidRPr="00677940" w:rsidRDefault="002D70ED" w:rsidP="00FF5482">
      <w:pPr>
        <w:pStyle w:val="30"/>
        <w:rPr>
          <w:rFonts w:eastAsiaTheme="minorEastAsia" w:cstheme="minorBidi"/>
          <w:snapToGrid/>
          <w:kern w:val="0"/>
          <w:sz w:val="22"/>
          <w:szCs w:val="22"/>
        </w:rPr>
      </w:pPr>
      <w:hyperlink w:anchor="_Toc445131030" w:history="1">
        <w:r w:rsidR="002B424F" w:rsidRPr="00677940">
          <w:rPr>
            <w:rStyle w:val="afffff2"/>
            <w:rFonts w:ascii="Calibri" w:hAnsi="Calibri"/>
          </w:rPr>
          <w:t>Sample Two: Configuring BFD in a BGP Network</w:t>
        </w:r>
        <w:r w:rsidR="002B424F" w:rsidRPr="00677940">
          <w:rPr>
            <w:webHidden/>
          </w:rPr>
          <w:tab/>
        </w:r>
        <w:r w:rsidR="002B424F" w:rsidRPr="00677940">
          <w:rPr>
            <w:webHidden/>
          </w:rPr>
          <w:fldChar w:fldCharType="begin"/>
        </w:r>
        <w:r w:rsidR="002B424F" w:rsidRPr="00677940">
          <w:rPr>
            <w:webHidden/>
          </w:rPr>
          <w:instrText xml:space="preserve"> PAGEREF _Toc445131030 \h </w:instrText>
        </w:r>
        <w:r w:rsidR="002B424F" w:rsidRPr="00677940">
          <w:rPr>
            <w:webHidden/>
          </w:rPr>
        </w:r>
        <w:r w:rsidR="002B424F" w:rsidRPr="00677940">
          <w:rPr>
            <w:webHidden/>
          </w:rPr>
          <w:fldChar w:fldCharType="separate"/>
        </w:r>
        <w:r w:rsidR="002B424F" w:rsidRPr="00677940">
          <w:rPr>
            <w:webHidden/>
          </w:rPr>
          <w:t>303</w:t>
        </w:r>
        <w:r w:rsidR="002B424F" w:rsidRPr="00677940">
          <w:rPr>
            <w:webHidden/>
          </w:rPr>
          <w:fldChar w:fldCharType="end"/>
        </w:r>
      </w:hyperlink>
    </w:p>
    <w:p w14:paraId="55F8E41C" w14:textId="77777777" w:rsidR="002B424F" w:rsidRPr="00677940" w:rsidRDefault="002D70ED" w:rsidP="00FF5482">
      <w:pPr>
        <w:pStyle w:val="30"/>
        <w:rPr>
          <w:rFonts w:eastAsiaTheme="minorEastAsia" w:cstheme="minorBidi"/>
          <w:snapToGrid/>
          <w:kern w:val="0"/>
          <w:sz w:val="22"/>
          <w:szCs w:val="22"/>
        </w:rPr>
      </w:pPr>
      <w:hyperlink w:anchor="_Toc445131031" w:history="1">
        <w:r w:rsidR="002B424F" w:rsidRPr="00677940">
          <w:rPr>
            <w:rStyle w:val="afffff2"/>
            <w:rFonts w:ascii="Calibri" w:hAnsi="Calibri"/>
          </w:rPr>
          <w:t>Sample Three: Configuring BFD for static routing</w:t>
        </w:r>
        <w:r w:rsidR="002B424F" w:rsidRPr="00677940">
          <w:rPr>
            <w:webHidden/>
          </w:rPr>
          <w:tab/>
        </w:r>
        <w:r w:rsidR="002B424F" w:rsidRPr="00677940">
          <w:rPr>
            <w:webHidden/>
          </w:rPr>
          <w:fldChar w:fldCharType="begin"/>
        </w:r>
        <w:r w:rsidR="002B424F" w:rsidRPr="00677940">
          <w:rPr>
            <w:webHidden/>
          </w:rPr>
          <w:instrText xml:space="preserve"> PAGEREF _Toc445131031 \h </w:instrText>
        </w:r>
        <w:r w:rsidR="002B424F" w:rsidRPr="00677940">
          <w:rPr>
            <w:webHidden/>
          </w:rPr>
        </w:r>
        <w:r w:rsidR="002B424F" w:rsidRPr="00677940">
          <w:rPr>
            <w:webHidden/>
          </w:rPr>
          <w:fldChar w:fldCharType="separate"/>
        </w:r>
        <w:r w:rsidR="002B424F" w:rsidRPr="00677940">
          <w:rPr>
            <w:webHidden/>
          </w:rPr>
          <w:t>305</w:t>
        </w:r>
        <w:r w:rsidR="002B424F" w:rsidRPr="00677940">
          <w:rPr>
            <w:webHidden/>
          </w:rPr>
          <w:fldChar w:fldCharType="end"/>
        </w:r>
      </w:hyperlink>
    </w:p>
    <w:p w14:paraId="4853F19E"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32" w:history="1">
        <w:r w:rsidR="002B424F" w:rsidRPr="00677940">
          <w:rPr>
            <w:rStyle w:val="afffff2"/>
            <w:rFonts w:ascii="Calibri" w:hAnsi="Calibri"/>
            <w:noProof/>
            <w14:scene3d>
              <w14:camera w14:prst="orthographicFront"/>
              <w14:lightRig w14:rig="threePt" w14:dir="t">
                <w14:rot w14:lat="0" w14:lon="0" w14:rev="0"/>
              </w14:lightRig>
            </w14:scene3d>
          </w:rPr>
          <w:t>Chapter 15.</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LACP (Link Aggregation Control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_Toc445131032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307</w:t>
        </w:r>
        <w:r w:rsidR="002B424F" w:rsidRPr="00677940">
          <w:rPr>
            <w:rFonts w:ascii="Calibri" w:hAnsi="Calibri"/>
            <w:noProof/>
            <w:webHidden/>
          </w:rPr>
          <w:fldChar w:fldCharType="end"/>
        </w:r>
      </w:hyperlink>
    </w:p>
    <w:p w14:paraId="5769265E" w14:textId="77777777" w:rsidR="002B424F" w:rsidRPr="00677940" w:rsidRDefault="002D70ED">
      <w:pPr>
        <w:pStyle w:val="20"/>
        <w:rPr>
          <w:rFonts w:ascii="Calibri" w:eastAsiaTheme="minorEastAsia" w:hAnsi="Calibri" w:cstheme="minorBidi"/>
          <w:noProof/>
          <w:snapToGrid/>
          <w:kern w:val="0"/>
          <w:sz w:val="22"/>
          <w:szCs w:val="22"/>
        </w:rPr>
      </w:pPr>
      <w:hyperlink w:anchor="_Toc445131033" w:history="1">
        <w:r w:rsidR="002B424F" w:rsidRPr="00677940">
          <w:rPr>
            <w:rStyle w:val="afffff2"/>
            <w:rFonts w:ascii="Calibri" w:hAnsi="Calibri"/>
            <w:noProof/>
          </w:rPr>
          <w:t>Understanding Link Aggregation Control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_Toc445131033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308</w:t>
        </w:r>
        <w:r w:rsidR="002B424F" w:rsidRPr="00677940">
          <w:rPr>
            <w:rFonts w:ascii="Calibri" w:hAnsi="Calibri"/>
            <w:noProof/>
            <w:webHidden/>
          </w:rPr>
          <w:fldChar w:fldCharType="end"/>
        </w:r>
      </w:hyperlink>
    </w:p>
    <w:p w14:paraId="77F1DA88" w14:textId="77777777" w:rsidR="002B424F" w:rsidRPr="00677940" w:rsidRDefault="002D70ED" w:rsidP="00FF5482">
      <w:pPr>
        <w:pStyle w:val="30"/>
        <w:rPr>
          <w:rFonts w:eastAsiaTheme="minorEastAsia" w:cstheme="minorBidi"/>
          <w:snapToGrid/>
          <w:kern w:val="0"/>
          <w:sz w:val="22"/>
          <w:szCs w:val="22"/>
        </w:rPr>
      </w:pPr>
      <w:hyperlink w:anchor="_Toc445131034" w:history="1">
        <w:r w:rsidR="002B424F" w:rsidRPr="00677940">
          <w:rPr>
            <w:rStyle w:val="afffff2"/>
            <w:rFonts w:ascii="Calibri" w:hAnsi="Calibri"/>
          </w:rPr>
          <w:t>LACP Operation Principle</w:t>
        </w:r>
        <w:r w:rsidR="002B424F" w:rsidRPr="00677940">
          <w:rPr>
            <w:webHidden/>
          </w:rPr>
          <w:tab/>
        </w:r>
        <w:r w:rsidR="002B424F" w:rsidRPr="00677940">
          <w:rPr>
            <w:webHidden/>
          </w:rPr>
          <w:fldChar w:fldCharType="begin"/>
        </w:r>
        <w:r w:rsidR="002B424F" w:rsidRPr="00677940">
          <w:rPr>
            <w:webHidden/>
          </w:rPr>
          <w:instrText xml:space="preserve"> PAGEREF _Toc445131034 \h </w:instrText>
        </w:r>
        <w:r w:rsidR="002B424F" w:rsidRPr="00677940">
          <w:rPr>
            <w:webHidden/>
          </w:rPr>
        </w:r>
        <w:r w:rsidR="002B424F" w:rsidRPr="00677940">
          <w:rPr>
            <w:webHidden/>
          </w:rPr>
          <w:fldChar w:fldCharType="separate"/>
        </w:r>
        <w:r w:rsidR="002B424F" w:rsidRPr="00677940">
          <w:rPr>
            <w:webHidden/>
          </w:rPr>
          <w:t>308</w:t>
        </w:r>
        <w:r w:rsidR="002B424F" w:rsidRPr="00677940">
          <w:rPr>
            <w:webHidden/>
          </w:rPr>
          <w:fldChar w:fldCharType="end"/>
        </w:r>
      </w:hyperlink>
    </w:p>
    <w:p w14:paraId="14599350" w14:textId="77777777" w:rsidR="002B424F" w:rsidRPr="00677940" w:rsidRDefault="002D70ED" w:rsidP="00FF5482">
      <w:pPr>
        <w:pStyle w:val="30"/>
        <w:rPr>
          <w:rFonts w:eastAsiaTheme="minorEastAsia" w:cstheme="minorBidi"/>
          <w:snapToGrid/>
          <w:kern w:val="0"/>
          <w:sz w:val="22"/>
          <w:szCs w:val="22"/>
        </w:rPr>
      </w:pPr>
      <w:hyperlink w:anchor="_Toc445131035" w:history="1">
        <w:r w:rsidR="002B424F" w:rsidRPr="00677940">
          <w:rPr>
            <w:rStyle w:val="afffff2"/>
            <w:rFonts w:ascii="Calibri" w:hAnsi="Calibri"/>
          </w:rPr>
          <w:t>LACPDU Composition</w:t>
        </w:r>
        <w:r w:rsidR="002B424F" w:rsidRPr="00677940">
          <w:rPr>
            <w:webHidden/>
          </w:rPr>
          <w:tab/>
        </w:r>
        <w:r w:rsidR="002B424F" w:rsidRPr="00677940">
          <w:rPr>
            <w:webHidden/>
          </w:rPr>
          <w:fldChar w:fldCharType="begin"/>
        </w:r>
        <w:r w:rsidR="002B424F" w:rsidRPr="00677940">
          <w:rPr>
            <w:webHidden/>
          </w:rPr>
          <w:instrText xml:space="preserve"> PAGEREF _Toc445131035 \h </w:instrText>
        </w:r>
        <w:r w:rsidR="002B424F" w:rsidRPr="00677940">
          <w:rPr>
            <w:webHidden/>
          </w:rPr>
        </w:r>
        <w:r w:rsidR="002B424F" w:rsidRPr="00677940">
          <w:rPr>
            <w:webHidden/>
          </w:rPr>
          <w:fldChar w:fldCharType="separate"/>
        </w:r>
        <w:r w:rsidR="002B424F" w:rsidRPr="00677940">
          <w:rPr>
            <w:webHidden/>
          </w:rPr>
          <w:t>308</w:t>
        </w:r>
        <w:r w:rsidR="002B424F" w:rsidRPr="00677940">
          <w:rPr>
            <w:webHidden/>
          </w:rPr>
          <w:fldChar w:fldCharType="end"/>
        </w:r>
      </w:hyperlink>
    </w:p>
    <w:p w14:paraId="4B7519F0" w14:textId="77777777" w:rsidR="002B424F" w:rsidRPr="00677940" w:rsidRDefault="002D70ED" w:rsidP="00FF5482">
      <w:pPr>
        <w:pStyle w:val="30"/>
        <w:rPr>
          <w:rFonts w:eastAsiaTheme="minorEastAsia" w:cstheme="minorBidi"/>
          <w:snapToGrid/>
          <w:kern w:val="0"/>
          <w:sz w:val="22"/>
          <w:szCs w:val="22"/>
        </w:rPr>
      </w:pPr>
      <w:hyperlink w:anchor="_Toc445131036" w:history="1">
        <w:r w:rsidR="002B424F" w:rsidRPr="00677940">
          <w:rPr>
            <w:rStyle w:val="afffff2"/>
            <w:rFonts w:ascii="Calibri" w:hAnsi="Calibri"/>
          </w:rPr>
          <w:t>LACP Modes</w:t>
        </w:r>
        <w:r w:rsidR="002B424F" w:rsidRPr="00677940">
          <w:rPr>
            <w:webHidden/>
          </w:rPr>
          <w:tab/>
        </w:r>
        <w:r w:rsidR="002B424F" w:rsidRPr="00677940">
          <w:rPr>
            <w:webHidden/>
          </w:rPr>
          <w:fldChar w:fldCharType="begin"/>
        </w:r>
        <w:r w:rsidR="002B424F" w:rsidRPr="00677940">
          <w:rPr>
            <w:webHidden/>
          </w:rPr>
          <w:instrText xml:space="preserve"> PAGEREF _Toc445131036 \h </w:instrText>
        </w:r>
        <w:r w:rsidR="002B424F" w:rsidRPr="00677940">
          <w:rPr>
            <w:webHidden/>
          </w:rPr>
        </w:r>
        <w:r w:rsidR="002B424F" w:rsidRPr="00677940">
          <w:rPr>
            <w:webHidden/>
          </w:rPr>
          <w:fldChar w:fldCharType="separate"/>
        </w:r>
        <w:r w:rsidR="002B424F" w:rsidRPr="00677940">
          <w:rPr>
            <w:webHidden/>
          </w:rPr>
          <w:t>309</w:t>
        </w:r>
        <w:r w:rsidR="002B424F" w:rsidRPr="00677940">
          <w:rPr>
            <w:webHidden/>
          </w:rPr>
          <w:fldChar w:fldCharType="end"/>
        </w:r>
      </w:hyperlink>
    </w:p>
    <w:p w14:paraId="6670D6AA" w14:textId="77777777" w:rsidR="002B424F" w:rsidRPr="00677940" w:rsidRDefault="002D70ED" w:rsidP="00FF5482">
      <w:pPr>
        <w:pStyle w:val="30"/>
        <w:rPr>
          <w:rFonts w:eastAsiaTheme="minorEastAsia" w:cstheme="minorBidi"/>
          <w:snapToGrid/>
          <w:kern w:val="0"/>
          <w:sz w:val="22"/>
          <w:szCs w:val="22"/>
        </w:rPr>
      </w:pPr>
      <w:hyperlink w:anchor="_Toc445131037" w:history="1">
        <w:r w:rsidR="002B424F" w:rsidRPr="00677940">
          <w:rPr>
            <w:rStyle w:val="afffff2"/>
            <w:rFonts w:ascii="Calibri" w:hAnsi="Calibri"/>
          </w:rPr>
          <w:t>LACP Parameters</w:t>
        </w:r>
        <w:r w:rsidR="002B424F" w:rsidRPr="00677940">
          <w:rPr>
            <w:webHidden/>
          </w:rPr>
          <w:tab/>
        </w:r>
        <w:r w:rsidR="002B424F" w:rsidRPr="00677940">
          <w:rPr>
            <w:webHidden/>
          </w:rPr>
          <w:fldChar w:fldCharType="begin"/>
        </w:r>
        <w:r w:rsidR="002B424F" w:rsidRPr="00677940">
          <w:rPr>
            <w:webHidden/>
          </w:rPr>
          <w:instrText xml:space="preserve"> PAGEREF _Toc445131037 \h </w:instrText>
        </w:r>
        <w:r w:rsidR="002B424F" w:rsidRPr="00677940">
          <w:rPr>
            <w:webHidden/>
          </w:rPr>
        </w:r>
        <w:r w:rsidR="002B424F" w:rsidRPr="00677940">
          <w:rPr>
            <w:webHidden/>
          </w:rPr>
          <w:fldChar w:fldCharType="separate"/>
        </w:r>
        <w:r w:rsidR="002B424F" w:rsidRPr="00677940">
          <w:rPr>
            <w:webHidden/>
          </w:rPr>
          <w:t>309</w:t>
        </w:r>
        <w:r w:rsidR="002B424F" w:rsidRPr="00677940">
          <w:rPr>
            <w:webHidden/>
          </w:rPr>
          <w:fldChar w:fldCharType="end"/>
        </w:r>
      </w:hyperlink>
    </w:p>
    <w:p w14:paraId="11E826BB" w14:textId="77777777" w:rsidR="002B424F" w:rsidRPr="00677940" w:rsidRDefault="002D70ED">
      <w:pPr>
        <w:pStyle w:val="20"/>
        <w:rPr>
          <w:rFonts w:ascii="Calibri" w:eastAsiaTheme="minorEastAsia" w:hAnsi="Calibri" w:cstheme="minorBidi"/>
          <w:noProof/>
          <w:snapToGrid/>
          <w:kern w:val="0"/>
          <w:sz w:val="22"/>
          <w:szCs w:val="22"/>
        </w:rPr>
      </w:pPr>
      <w:hyperlink w:anchor="_Toc445131038" w:history="1">
        <w:r w:rsidR="002B424F" w:rsidRPr="00677940">
          <w:rPr>
            <w:rStyle w:val="afffff2"/>
            <w:rFonts w:ascii="Calibri" w:hAnsi="Calibri"/>
            <w:noProof/>
          </w:rPr>
          <w:t>Configuring LACP and SLA</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_Toc445131038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310</w:t>
        </w:r>
        <w:r w:rsidR="002B424F" w:rsidRPr="00677940">
          <w:rPr>
            <w:rFonts w:ascii="Calibri" w:hAnsi="Calibri"/>
            <w:noProof/>
            <w:webHidden/>
          </w:rPr>
          <w:fldChar w:fldCharType="end"/>
        </w:r>
      </w:hyperlink>
    </w:p>
    <w:p w14:paraId="122287C9" w14:textId="77777777" w:rsidR="002B424F" w:rsidRPr="00677940" w:rsidRDefault="002D70ED" w:rsidP="00FF5482">
      <w:pPr>
        <w:pStyle w:val="30"/>
        <w:rPr>
          <w:rFonts w:eastAsiaTheme="minorEastAsia" w:cstheme="minorBidi"/>
          <w:snapToGrid/>
          <w:kern w:val="0"/>
          <w:sz w:val="22"/>
          <w:szCs w:val="22"/>
        </w:rPr>
      </w:pPr>
      <w:hyperlink w:anchor="_Toc445131039" w:history="1">
        <w:r w:rsidR="002B424F" w:rsidRPr="00677940">
          <w:rPr>
            <w:rStyle w:val="afffff2"/>
            <w:rFonts w:ascii="Calibri" w:hAnsi="Calibri"/>
          </w:rPr>
          <w:t>Specifying the System Priority</w:t>
        </w:r>
        <w:r w:rsidR="002B424F" w:rsidRPr="00677940">
          <w:rPr>
            <w:webHidden/>
          </w:rPr>
          <w:tab/>
        </w:r>
        <w:r w:rsidR="002B424F" w:rsidRPr="00677940">
          <w:rPr>
            <w:webHidden/>
          </w:rPr>
          <w:fldChar w:fldCharType="begin"/>
        </w:r>
        <w:r w:rsidR="002B424F" w:rsidRPr="00677940">
          <w:rPr>
            <w:webHidden/>
          </w:rPr>
          <w:instrText xml:space="preserve"> PAGEREF _Toc445131039 \h </w:instrText>
        </w:r>
        <w:r w:rsidR="002B424F" w:rsidRPr="00677940">
          <w:rPr>
            <w:webHidden/>
          </w:rPr>
        </w:r>
        <w:r w:rsidR="002B424F" w:rsidRPr="00677940">
          <w:rPr>
            <w:webHidden/>
          </w:rPr>
          <w:fldChar w:fldCharType="separate"/>
        </w:r>
        <w:r w:rsidR="002B424F" w:rsidRPr="00677940">
          <w:rPr>
            <w:webHidden/>
          </w:rPr>
          <w:t>310</w:t>
        </w:r>
        <w:r w:rsidR="002B424F" w:rsidRPr="00677940">
          <w:rPr>
            <w:webHidden/>
          </w:rPr>
          <w:fldChar w:fldCharType="end"/>
        </w:r>
      </w:hyperlink>
    </w:p>
    <w:p w14:paraId="51BFF82B" w14:textId="77777777" w:rsidR="002B424F" w:rsidRPr="00677940" w:rsidRDefault="002D70ED" w:rsidP="00FF5482">
      <w:pPr>
        <w:pStyle w:val="30"/>
        <w:rPr>
          <w:rFonts w:eastAsiaTheme="minorEastAsia" w:cstheme="minorBidi"/>
          <w:snapToGrid/>
          <w:kern w:val="0"/>
          <w:sz w:val="22"/>
          <w:szCs w:val="22"/>
        </w:rPr>
      </w:pPr>
      <w:hyperlink w:anchor="_Toc445131040" w:history="1">
        <w:r w:rsidR="002B424F" w:rsidRPr="00677940">
          <w:rPr>
            <w:rStyle w:val="afffff2"/>
            <w:rFonts w:ascii="Calibri" w:hAnsi="Calibri"/>
          </w:rPr>
          <w:t>Specifying the Port Priority</w:t>
        </w:r>
        <w:r w:rsidR="002B424F" w:rsidRPr="00677940">
          <w:rPr>
            <w:webHidden/>
          </w:rPr>
          <w:tab/>
        </w:r>
        <w:r w:rsidR="002B424F" w:rsidRPr="00677940">
          <w:rPr>
            <w:webHidden/>
          </w:rPr>
          <w:fldChar w:fldCharType="begin"/>
        </w:r>
        <w:r w:rsidR="002B424F" w:rsidRPr="00677940">
          <w:rPr>
            <w:webHidden/>
          </w:rPr>
          <w:instrText xml:space="preserve"> PAGEREF _Toc445131040 \h </w:instrText>
        </w:r>
        <w:r w:rsidR="002B424F" w:rsidRPr="00677940">
          <w:rPr>
            <w:webHidden/>
          </w:rPr>
        </w:r>
        <w:r w:rsidR="002B424F" w:rsidRPr="00677940">
          <w:rPr>
            <w:webHidden/>
          </w:rPr>
          <w:fldChar w:fldCharType="separate"/>
        </w:r>
        <w:r w:rsidR="002B424F" w:rsidRPr="00677940">
          <w:rPr>
            <w:webHidden/>
          </w:rPr>
          <w:t>310</w:t>
        </w:r>
        <w:r w:rsidR="002B424F" w:rsidRPr="00677940">
          <w:rPr>
            <w:webHidden/>
          </w:rPr>
          <w:fldChar w:fldCharType="end"/>
        </w:r>
      </w:hyperlink>
    </w:p>
    <w:p w14:paraId="4CA074C5" w14:textId="77777777" w:rsidR="002B424F" w:rsidRPr="00677940" w:rsidRDefault="002D70ED" w:rsidP="00FF5482">
      <w:pPr>
        <w:pStyle w:val="30"/>
        <w:rPr>
          <w:rFonts w:eastAsiaTheme="minorEastAsia" w:cstheme="minorBidi"/>
          <w:snapToGrid/>
          <w:kern w:val="0"/>
          <w:sz w:val="22"/>
          <w:szCs w:val="22"/>
        </w:rPr>
      </w:pPr>
      <w:hyperlink w:anchor="_Toc445131041" w:history="1">
        <w:r w:rsidR="002B424F" w:rsidRPr="00677940">
          <w:rPr>
            <w:rStyle w:val="afffff2"/>
            <w:rFonts w:ascii="Calibri" w:hAnsi="Calibri"/>
          </w:rPr>
          <w:t>Specifying the Timeout Value</w:t>
        </w:r>
        <w:r w:rsidR="002B424F" w:rsidRPr="00677940">
          <w:rPr>
            <w:webHidden/>
          </w:rPr>
          <w:tab/>
        </w:r>
        <w:r w:rsidR="002B424F" w:rsidRPr="00677940">
          <w:rPr>
            <w:webHidden/>
          </w:rPr>
          <w:fldChar w:fldCharType="begin"/>
        </w:r>
        <w:r w:rsidR="002B424F" w:rsidRPr="00677940">
          <w:rPr>
            <w:webHidden/>
          </w:rPr>
          <w:instrText xml:space="preserve"> PAGEREF _Toc445131041 \h </w:instrText>
        </w:r>
        <w:r w:rsidR="002B424F" w:rsidRPr="00677940">
          <w:rPr>
            <w:webHidden/>
          </w:rPr>
        </w:r>
        <w:r w:rsidR="002B424F" w:rsidRPr="00677940">
          <w:rPr>
            <w:webHidden/>
          </w:rPr>
          <w:fldChar w:fldCharType="separate"/>
        </w:r>
        <w:r w:rsidR="002B424F" w:rsidRPr="00677940">
          <w:rPr>
            <w:webHidden/>
          </w:rPr>
          <w:t>311</w:t>
        </w:r>
        <w:r w:rsidR="002B424F" w:rsidRPr="00677940">
          <w:rPr>
            <w:webHidden/>
          </w:rPr>
          <w:fldChar w:fldCharType="end"/>
        </w:r>
      </w:hyperlink>
    </w:p>
    <w:p w14:paraId="42AC79AA" w14:textId="77777777" w:rsidR="002B424F" w:rsidRPr="00677940" w:rsidRDefault="002D70ED" w:rsidP="00FF5482">
      <w:pPr>
        <w:pStyle w:val="30"/>
        <w:rPr>
          <w:rFonts w:eastAsiaTheme="minorEastAsia" w:cstheme="minorBidi"/>
          <w:snapToGrid/>
          <w:kern w:val="0"/>
          <w:sz w:val="22"/>
          <w:szCs w:val="22"/>
        </w:rPr>
      </w:pPr>
      <w:hyperlink w:anchor="_Toc445131042" w:history="1">
        <w:r w:rsidR="002B424F" w:rsidRPr="00677940">
          <w:rPr>
            <w:rStyle w:val="afffff2"/>
            <w:rFonts w:ascii="Calibri" w:hAnsi="Calibri"/>
          </w:rPr>
          <w:t>Configuring LACP and static port group</w:t>
        </w:r>
        <w:r w:rsidR="002B424F" w:rsidRPr="00677940">
          <w:rPr>
            <w:webHidden/>
          </w:rPr>
          <w:tab/>
        </w:r>
        <w:r w:rsidR="002B424F" w:rsidRPr="00677940">
          <w:rPr>
            <w:webHidden/>
          </w:rPr>
          <w:fldChar w:fldCharType="begin"/>
        </w:r>
        <w:r w:rsidR="002B424F" w:rsidRPr="00677940">
          <w:rPr>
            <w:webHidden/>
          </w:rPr>
          <w:instrText xml:space="preserve"> PAGEREF _Toc445131042 \h </w:instrText>
        </w:r>
        <w:r w:rsidR="002B424F" w:rsidRPr="00677940">
          <w:rPr>
            <w:webHidden/>
          </w:rPr>
        </w:r>
        <w:r w:rsidR="002B424F" w:rsidRPr="00677940">
          <w:rPr>
            <w:webHidden/>
          </w:rPr>
          <w:fldChar w:fldCharType="separate"/>
        </w:r>
        <w:r w:rsidR="002B424F" w:rsidRPr="00677940">
          <w:rPr>
            <w:webHidden/>
          </w:rPr>
          <w:t>311</w:t>
        </w:r>
        <w:r w:rsidR="002B424F" w:rsidRPr="00677940">
          <w:rPr>
            <w:webHidden/>
          </w:rPr>
          <w:fldChar w:fldCharType="end"/>
        </w:r>
      </w:hyperlink>
    </w:p>
    <w:p w14:paraId="6DC44F43" w14:textId="77777777" w:rsidR="002B424F" w:rsidRPr="00677940" w:rsidRDefault="002D70ED" w:rsidP="00FF5482">
      <w:pPr>
        <w:pStyle w:val="30"/>
        <w:rPr>
          <w:rFonts w:eastAsiaTheme="minorEastAsia" w:cstheme="minorBidi"/>
          <w:snapToGrid/>
          <w:kern w:val="0"/>
          <w:sz w:val="22"/>
          <w:szCs w:val="22"/>
        </w:rPr>
      </w:pPr>
      <w:hyperlink w:anchor="_Toc445131043" w:history="1">
        <w:r w:rsidR="002B424F" w:rsidRPr="00677940">
          <w:rPr>
            <w:rStyle w:val="afffff2"/>
            <w:rFonts w:ascii="Calibri" w:hAnsi="Calibri"/>
          </w:rPr>
          <w:t>Clearing LACP Statistics</w:t>
        </w:r>
        <w:r w:rsidR="002B424F" w:rsidRPr="00677940">
          <w:rPr>
            <w:webHidden/>
          </w:rPr>
          <w:tab/>
        </w:r>
        <w:r w:rsidR="002B424F" w:rsidRPr="00677940">
          <w:rPr>
            <w:webHidden/>
          </w:rPr>
          <w:fldChar w:fldCharType="begin"/>
        </w:r>
        <w:r w:rsidR="002B424F" w:rsidRPr="00677940">
          <w:rPr>
            <w:webHidden/>
          </w:rPr>
          <w:instrText xml:space="preserve"> PAGEREF _Toc445131043 \h </w:instrText>
        </w:r>
        <w:r w:rsidR="002B424F" w:rsidRPr="00677940">
          <w:rPr>
            <w:webHidden/>
          </w:rPr>
        </w:r>
        <w:r w:rsidR="002B424F" w:rsidRPr="00677940">
          <w:rPr>
            <w:webHidden/>
          </w:rPr>
          <w:fldChar w:fldCharType="separate"/>
        </w:r>
        <w:r w:rsidR="002B424F" w:rsidRPr="00677940">
          <w:rPr>
            <w:webHidden/>
          </w:rPr>
          <w:t>312</w:t>
        </w:r>
        <w:r w:rsidR="002B424F" w:rsidRPr="00677940">
          <w:rPr>
            <w:webHidden/>
          </w:rPr>
          <w:fldChar w:fldCharType="end"/>
        </w:r>
      </w:hyperlink>
    </w:p>
    <w:p w14:paraId="1F21BBBF" w14:textId="77777777" w:rsidR="002B424F" w:rsidRPr="00677940" w:rsidRDefault="002D70ED">
      <w:pPr>
        <w:pStyle w:val="20"/>
        <w:rPr>
          <w:rFonts w:ascii="Calibri" w:eastAsiaTheme="minorEastAsia" w:hAnsi="Calibri" w:cstheme="minorBidi"/>
          <w:noProof/>
          <w:snapToGrid/>
          <w:kern w:val="0"/>
          <w:sz w:val="22"/>
          <w:szCs w:val="22"/>
        </w:rPr>
      </w:pPr>
      <w:hyperlink w:anchor="_Toc445131044" w:history="1">
        <w:r w:rsidR="002B424F" w:rsidRPr="00677940">
          <w:rPr>
            <w:rStyle w:val="afffff2"/>
            <w:rFonts w:ascii="Calibri" w:hAnsi="Calibri"/>
            <w:noProof/>
          </w:rPr>
          <w:t>Displaying 802.3ad Statistics and Status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_Toc445131044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313</w:t>
        </w:r>
        <w:r w:rsidR="002B424F" w:rsidRPr="00677940">
          <w:rPr>
            <w:rFonts w:ascii="Calibri" w:hAnsi="Calibri"/>
            <w:noProof/>
            <w:webHidden/>
          </w:rPr>
          <w:fldChar w:fldCharType="end"/>
        </w:r>
      </w:hyperlink>
    </w:p>
    <w:p w14:paraId="6C2C5258"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45" w:history="1">
        <w:r w:rsidR="002B424F" w:rsidRPr="00677940">
          <w:rPr>
            <w:rStyle w:val="afffff2"/>
            <w:rFonts w:ascii="Calibri" w:hAnsi="Calibri"/>
            <w:noProof/>
            <w14:scene3d>
              <w14:camera w14:prst="orthographicFront"/>
              <w14:lightRig w14:rig="threePt" w14:dir="t">
                <w14:rot w14:lat="0" w14:lon="0" w14:rev="0"/>
              </w14:lightRig>
            </w14:scene3d>
          </w:rPr>
          <w:t>Chapter 16.</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IP-OPTION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_Toc445131045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315</w:t>
        </w:r>
        <w:r w:rsidR="002B424F" w:rsidRPr="00677940">
          <w:rPr>
            <w:rFonts w:ascii="Calibri" w:hAnsi="Calibri"/>
            <w:noProof/>
            <w:webHidden/>
          </w:rPr>
          <w:fldChar w:fldCharType="end"/>
        </w:r>
      </w:hyperlink>
    </w:p>
    <w:p w14:paraId="7B5FF081" w14:textId="77777777" w:rsidR="002B424F" w:rsidRPr="00677940" w:rsidRDefault="002D70ED">
      <w:pPr>
        <w:pStyle w:val="20"/>
        <w:rPr>
          <w:rFonts w:ascii="Calibri" w:eastAsiaTheme="minorEastAsia" w:hAnsi="Calibri" w:cstheme="minorBidi"/>
          <w:noProof/>
          <w:snapToGrid/>
          <w:kern w:val="0"/>
          <w:sz w:val="22"/>
          <w:szCs w:val="22"/>
        </w:rPr>
      </w:pPr>
      <w:hyperlink w:anchor="_Toc445131046" w:history="1">
        <w:r w:rsidR="002B424F" w:rsidRPr="00677940">
          <w:rPr>
            <w:rStyle w:val="afffff2"/>
            <w:rFonts w:ascii="Calibri" w:hAnsi="Calibri"/>
            <w:noProof/>
          </w:rPr>
          <w:t>IP OPTION Command Paremeters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_Toc445131046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316</w:t>
        </w:r>
        <w:r w:rsidR="002B424F" w:rsidRPr="00677940">
          <w:rPr>
            <w:rFonts w:ascii="Calibri" w:hAnsi="Calibri"/>
            <w:noProof/>
            <w:webHidden/>
          </w:rPr>
          <w:fldChar w:fldCharType="end"/>
        </w:r>
      </w:hyperlink>
    </w:p>
    <w:p w14:paraId="2A9A6C7E"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47" w:history="1">
        <w:r w:rsidR="002B424F" w:rsidRPr="00677940">
          <w:rPr>
            <w:rStyle w:val="afffff2"/>
            <w:rFonts w:ascii="Calibri" w:hAnsi="Calibri"/>
            <w:noProof/>
            <w14:scene3d>
              <w14:camera w14:prst="orthographicFront"/>
              <w14:lightRig w14:rig="threePt" w14:dir="t">
                <w14:rot w14:lat="0" w14:lon="0" w14:rev="0"/>
              </w14:lightRig>
            </w14:scene3d>
          </w:rPr>
          <w:t>Chapter 17.</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VRRP (Virtual Router Redundancy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_Toc445131047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319</w:t>
        </w:r>
        <w:r w:rsidR="002B424F" w:rsidRPr="00677940">
          <w:rPr>
            <w:rFonts w:ascii="Calibri" w:hAnsi="Calibri"/>
            <w:noProof/>
            <w:webHidden/>
          </w:rPr>
          <w:fldChar w:fldCharType="end"/>
        </w:r>
      </w:hyperlink>
    </w:p>
    <w:p w14:paraId="0140D958" w14:textId="77777777" w:rsidR="002B424F" w:rsidRPr="00677940" w:rsidRDefault="002D70ED">
      <w:pPr>
        <w:pStyle w:val="20"/>
        <w:rPr>
          <w:rFonts w:ascii="Calibri" w:eastAsiaTheme="minorEastAsia" w:hAnsi="Calibri" w:cstheme="minorBidi"/>
          <w:noProof/>
          <w:snapToGrid/>
          <w:kern w:val="0"/>
          <w:sz w:val="22"/>
          <w:szCs w:val="22"/>
        </w:rPr>
      </w:pPr>
      <w:hyperlink w:anchor="_Toc445131048" w:history="1">
        <w:r w:rsidR="002B424F" w:rsidRPr="00677940">
          <w:rPr>
            <w:rStyle w:val="afffff2"/>
            <w:rFonts w:ascii="Calibri" w:hAnsi="Calibri"/>
            <w:noProof/>
          </w:rPr>
          <w:t>Information About VRRP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_Toc445131048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320</w:t>
        </w:r>
        <w:r w:rsidR="002B424F" w:rsidRPr="00677940">
          <w:rPr>
            <w:rFonts w:ascii="Calibri" w:hAnsi="Calibri"/>
            <w:noProof/>
            <w:webHidden/>
          </w:rPr>
          <w:fldChar w:fldCharType="end"/>
        </w:r>
      </w:hyperlink>
    </w:p>
    <w:p w14:paraId="2FDEC7F5" w14:textId="77777777" w:rsidR="002B424F" w:rsidRPr="00677940" w:rsidRDefault="002D70ED" w:rsidP="00FF5482">
      <w:pPr>
        <w:pStyle w:val="30"/>
        <w:rPr>
          <w:rFonts w:eastAsiaTheme="minorEastAsia" w:cstheme="minorBidi"/>
          <w:snapToGrid/>
          <w:kern w:val="0"/>
          <w:sz w:val="22"/>
          <w:szCs w:val="22"/>
        </w:rPr>
      </w:pPr>
      <w:hyperlink w:anchor="_Toc445131049" w:history="1">
        <w:r w:rsidR="002B424F" w:rsidRPr="00677940">
          <w:rPr>
            <w:rStyle w:val="afffff2"/>
            <w:rFonts w:ascii="Calibri" w:hAnsi="Calibri"/>
          </w:rPr>
          <w:t>VRRP Operation</w:t>
        </w:r>
        <w:r w:rsidR="002B424F" w:rsidRPr="00677940">
          <w:rPr>
            <w:webHidden/>
          </w:rPr>
          <w:tab/>
        </w:r>
        <w:r w:rsidR="002B424F" w:rsidRPr="00677940">
          <w:rPr>
            <w:webHidden/>
          </w:rPr>
          <w:fldChar w:fldCharType="begin"/>
        </w:r>
        <w:r w:rsidR="002B424F" w:rsidRPr="00677940">
          <w:rPr>
            <w:webHidden/>
          </w:rPr>
          <w:instrText xml:space="preserve"> PAGEREF _Toc445131049 \h </w:instrText>
        </w:r>
        <w:r w:rsidR="002B424F" w:rsidRPr="00677940">
          <w:rPr>
            <w:webHidden/>
          </w:rPr>
        </w:r>
        <w:r w:rsidR="002B424F" w:rsidRPr="00677940">
          <w:rPr>
            <w:webHidden/>
          </w:rPr>
          <w:fldChar w:fldCharType="separate"/>
        </w:r>
        <w:r w:rsidR="002B424F" w:rsidRPr="00677940">
          <w:rPr>
            <w:webHidden/>
          </w:rPr>
          <w:t>320</w:t>
        </w:r>
        <w:r w:rsidR="002B424F" w:rsidRPr="00677940">
          <w:rPr>
            <w:webHidden/>
          </w:rPr>
          <w:fldChar w:fldCharType="end"/>
        </w:r>
      </w:hyperlink>
    </w:p>
    <w:p w14:paraId="10A9C452" w14:textId="77777777" w:rsidR="002B424F" w:rsidRPr="00677940" w:rsidRDefault="002D70ED" w:rsidP="00FF5482">
      <w:pPr>
        <w:pStyle w:val="30"/>
        <w:rPr>
          <w:rFonts w:eastAsiaTheme="minorEastAsia" w:cstheme="minorBidi"/>
          <w:snapToGrid/>
          <w:kern w:val="0"/>
          <w:sz w:val="22"/>
          <w:szCs w:val="22"/>
        </w:rPr>
      </w:pPr>
      <w:hyperlink w:anchor="_Toc445131050" w:history="1">
        <w:r w:rsidR="002B424F" w:rsidRPr="00677940">
          <w:rPr>
            <w:rStyle w:val="afffff2"/>
            <w:rFonts w:ascii="Calibri" w:hAnsi="Calibri"/>
          </w:rPr>
          <w:t>VRRP Benefits</w:t>
        </w:r>
        <w:r w:rsidR="002B424F" w:rsidRPr="00677940">
          <w:rPr>
            <w:webHidden/>
          </w:rPr>
          <w:tab/>
        </w:r>
        <w:r w:rsidR="002B424F" w:rsidRPr="00677940">
          <w:rPr>
            <w:webHidden/>
          </w:rPr>
          <w:fldChar w:fldCharType="begin"/>
        </w:r>
        <w:r w:rsidR="002B424F" w:rsidRPr="00677940">
          <w:rPr>
            <w:webHidden/>
          </w:rPr>
          <w:instrText xml:space="preserve"> PAGEREF _Toc445131050 \h </w:instrText>
        </w:r>
        <w:r w:rsidR="002B424F" w:rsidRPr="00677940">
          <w:rPr>
            <w:webHidden/>
          </w:rPr>
        </w:r>
        <w:r w:rsidR="002B424F" w:rsidRPr="00677940">
          <w:rPr>
            <w:webHidden/>
          </w:rPr>
          <w:fldChar w:fldCharType="separate"/>
        </w:r>
        <w:r w:rsidR="002B424F" w:rsidRPr="00677940">
          <w:rPr>
            <w:webHidden/>
          </w:rPr>
          <w:t>321</w:t>
        </w:r>
        <w:r w:rsidR="002B424F" w:rsidRPr="00677940">
          <w:rPr>
            <w:webHidden/>
          </w:rPr>
          <w:fldChar w:fldCharType="end"/>
        </w:r>
      </w:hyperlink>
    </w:p>
    <w:p w14:paraId="5BDD3340" w14:textId="77777777" w:rsidR="002B424F" w:rsidRPr="00677940" w:rsidRDefault="002D70ED" w:rsidP="00FF5482">
      <w:pPr>
        <w:pStyle w:val="30"/>
        <w:rPr>
          <w:rFonts w:eastAsiaTheme="minorEastAsia" w:cstheme="minorBidi"/>
          <w:snapToGrid/>
          <w:kern w:val="0"/>
          <w:sz w:val="22"/>
          <w:szCs w:val="22"/>
        </w:rPr>
      </w:pPr>
      <w:hyperlink w:anchor="_Toc445131051" w:history="1">
        <w:r w:rsidR="002B424F" w:rsidRPr="00677940">
          <w:rPr>
            <w:rStyle w:val="afffff2"/>
            <w:rFonts w:ascii="Calibri" w:hAnsi="Calibri"/>
          </w:rPr>
          <w:t>Multiple Virtual Rouer Support</w:t>
        </w:r>
        <w:r w:rsidR="002B424F" w:rsidRPr="00677940">
          <w:rPr>
            <w:webHidden/>
          </w:rPr>
          <w:tab/>
        </w:r>
        <w:r w:rsidR="002B424F" w:rsidRPr="00677940">
          <w:rPr>
            <w:webHidden/>
          </w:rPr>
          <w:fldChar w:fldCharType="begin"/>
        </w:r>
        <w:r w:rsidR="002B424F" w:rsidRPr="00677940">
          <w:rPr>
            <w:webHidden/>
          </w:rPr>
          <w:instrText xml:space="preserve"> PAGEREF _Toc445131051 \h </w:instrText>
        </w:r>
        <w:r w:rsidR="002B424F" w:rsidRPr="00677940">
          <w:rPr>
            <w:webHidden/>
          </w:rPr>
        </w:r>
        <w:r w:rsidR="002B424F" w:rsidRPr="00677940">
          <w:rPr>
            <w:webHidden/>
          </w:rPr>
          <w:fldChar w:fldCharType="separate"/>
        </w:r>
        <w:r w:rsidR="002B424F" w:rsidRPr="00677940">
          <w:rPr>
            <w:webHidden/>
          </w:rPr>
          <w:t>322</w:t>
        </w:r>
        <w:r w:rsidR="002B424F" w:rsidRPr="00677940">
          <w:rPr>
            <w:webHidden/>
          </w:rPr>
          <w:fldChar w:fldCharType="end"/>
        </w:r>
      </w:hyperlink>
    </w:p>
    <w:p w14:paraId="5003FBF2" w14:textId="77777777" w:rsidR="002B424F" w:rsidRPr="00677940" w:rsidRDefault="002D70ED" w:rsidP="00FF5482">
      <w:pPr>
        <w:pStyle w:val="30"/>
        <w:rPr>
          <w:rFonts w:eastAsiaTheme="minorEastAsia" w:cstheme="minorBidi"/>
          <w:snapToGrid/>
          <w:kern w:val="0"/>
          <w:sz w:val="22"/>
          <w:szCs w:val="22"/>
        </w:rPr>
      </w:pPr>
      <w:hyperlink w:anchor="_Toc445131052" w:history="1">
        <w:r w:rsidR="002B424F" w:rsidRPr="00677940">
          <w:rPr>
            <w:rStyle w:val="afffff2"/>
            <w:rFonts w:ascii="Calibri" w:hAnsi="Calibri"/>
          </w:rPr>
          <w:t>VRRP Router Priority and Preemption</w:t>
        </w:r>
        <w:r w:rsidR="002B424F" w:rsidRPr="00677940">
          <w:rPr>
            <w:webHidden/>
          </w:rPr>
          <w:tab/>
        </w:r>
        <w:r w:rsidR="002B424F" w:rsidRPr="00677940">
          <w:rPr>
            <w:webHidden/>
          </w:rPr>
          <w:fldChar w:fldCharType="begin"/>
        </w:r>
        <w:r w:rsidR="002B424F" w:rsidRPr="00677940">
          <w:rPr>
            <w:webHidden/>
          </w:rPr>
          <w:instrText xml:space="preserve"> PAGEREF _Toc445131052 \h </w:instrText>
        </w:r>
        <w:r w:rsidR="002B424F" w:rsidRPr="00677940">
          <w:rPr>
            <w:webHidden/>
          </w:rPr>
        </w:r>
        <w:r w:rsidR="002B424F" w:rsidRPr="00677940">
          <w:rPr>
            <w:webHidden/>
          </w:rPr>
          <w:fldChar w:fldCharType="separate"/>
        </w:r>
        <w:r w:rsidR="002B424F" w:rsidRPr="00677940">
          <w:rPr>
            <w:webHidden/>
          </w:rPr>
          <w:t>322</w:t>
        </w:r>
        <w:r w:rsidR="002B424F" w:rsidRPr="00677940">
          <w:rPr>
            <w:webHidden/>
          </w:rPr>
          <w:fldChar w:fldCharType="end"/>
        </w:r>
      </w:hyperlink>
    </w:p>
    <w:p w14:paraId="43E56568" w14:textId="77777777" w:rsidR="002B424F" w:rsidRPr="00677940" w:rsidRDefault="002D70ED" w:rsidP="00FF5482">
      <w:pPr>
        <w:pStyle w:val="30"/>
        <w:rPr>
          <w:rFonts w:eastAsiaTheme="minorEastAsia" w:cstheme="minorBidi"/>
          <w:snapToGrid/>
          <w:kern w:val="0"/>
          <w:sz w:val="22"/>
          <w:szCs w:val="22"/>
        </w:rPr>
      </w:pPr>
      <w:hyperlink w:anchor="_Toc445131053" w:history="1">
        <w:r w:rsidR="002B424F" w:rsidRPr="00677940">
          <w:rPr>
            <w:rStyle w:val="afffff2"/>
            <w:rFonts w:ascii="Calibri" w:hAnsi="Calibri"/>
          </w:rPr>
          <w:t>VRRP Advetisements</w:t>
        </w:r>
        <w:r w:rsidR="002B424F" w:rsidRPr="00677940">
          <w:rPr>
            <w:webHidden/>
          </w:rPr>
          <w:tab/>
        </w:r>
        <w:r w:rsidR="002B424F" w:rsidRPr="00677940">
          <w:rPr>
            <w:webHidden/>
          </w:rPr>
          <w:fldChar w:fldCharType="begin"/>
        </w:r>
        <w:r w:rsidR="002B424F" w:rsidRPr="00677940">
          <w:rPr>
            <w:webHidden/>
          </w:rPr>
          <w:instrText xml:space="preserve"> PAGEREF _Toc445131053 \h </w:instrText>
        </w:r>
        <w:r w:rsidR="002B424F" w:rsidRPr="00677940">
          <w:rPr>
            <w:webHidden/>
          </w:rPr>
        </w:r>
        <w:r w:rsidR="002B424F" w:rsidRPr="00677940">
          <w:rPr>
            <w:webHidden/>
          </w:rPr>
          <w:fldChar w:fldCharType="separate"/>
        </w:r>
        <w:r w:rsidR="002B424F" w:rsidRPr="00677940">
          <w:rPr>
            <w:webHidden/>
          </w:rPr>
          <w:t>322</w:t>
        </w:r>
        <w:r w:rsidR="002B424F" w:rsidRPr="00677940">
          <w:rPr>
            <w:webHidden/>
          </w:rPr>
          <w:fldChar w:fldCharType="end"/>
        </w:r>
      </w:hyperlink>
    </w:p>
    <w:p w14:paraId="52700F3C" w14:textId="77777777" w:rsidR="002B424F" w:rsidRPr="00677940" w:rsidRDefault="002D70ED" w:rsidP="00FF5482">
      <w:pPr>
        <w:pStyle w:val="30"/>
        <w:rPr>
          <w:rFonts w:eastAsiaTheme="minorEastAsia" w:cstheme="minorBidi"/>
          <w:snapToGrid/>
          <w:kern w:val="0"/>
          <w:sz w:val="22"/>
          <w:szCs w:val="22"/>
        </w:rPr>
      </w:pPr>
      <w:hyperlink w:anchor="_Toc445131054" w:history="1">
        <w:r w:rsidR="002B424F" w:rsidRPr="00677940">
          <w:rPr>
            <w:rStyle w:val="afffff2"/>
            <w:rFonts w:ascii="Calibri" w:hAnsi="Calibri"/>
          </w:rPr>
          <w:t>VRRP Object Tracking</w:t>
        </w:r>
        <w:r w:rsidR="002B424F" w:rsidRPr="00677940">
          <w:rPr>
            <w:webHidden/>
          </w:rPr>
          <w:tab/>
        </w:r>
        <w:r w:rsidR="002B424F" w:rsidRPr="00677940">
          <w:rPr>
            <w:webHidden/>
          </w:rPr>
          <w:fldChar w:fldCharType="begin"/>
        </w:r>
        <w:r w:rsidR="002B424F" w:rsidRPr="00677940">
          <w:rPr>
            <w:webHidden/>
          </w:rPr>
          <w:instrText xml:space="preserve"> PAGEREF _Toc445131054 \h </w:instrText>
        </w:r>
        <w:r w:rsidR="002B424F" w:rsidRPr="00677940">
          <w:rPr>
            <w:webHidden/>
          </w:rPr>
        </w:r>
        <w:r w:rsidR="002B424F" w:rsidRPr="00677940">
          <w:rPr>
            <w:webHidden/>
          </w:rPr>
          <w:fldChar w:fldCharType="separate"/>
        </w:r>
        <w:r w:rsidR="002B424F" w:rsidRPr="00677940">
          <w:rPr>
            <w:webHidden/>
          </w:rPr>
          <w:t>322</w:t>
        </w:r>
        <w:r w:rsidR="002B424F" w:rsidRPr="00677940">
          <w:rPr>
            <w:webHidden/>
          </w:rPr>
          <w:fldChar w:fldCharType="end"/>
        </w:r>
      </w:hyperlink>
    </w:p>
    <w:p w14:paraId="30056370" w14:textId="77777777" w:rsidR="002B424F" w:rsidRPr="00677940" w:rsidRDefault="002D70ED">
      <w:pPr>
        <w:pStyle w:val="20"/>
        <w:rPr>
          <w:rFonts w:ascii="Calibri" w:eastAsiaTheme="minorEastAsia" w:hAnsi="Calibri" w:cstheme="minorBidi"/>
          <w:noProof/>
          <w:snapToGrid/>
          <w:kern w:val="0"/>
          <w:sz w:val="22"/>
          <w:szCs w:val="22"/>
        </w:rPr>
      </w:pPr>
      <w:hyperlink w:anchor="_Toc445131055" w:history="1">
        <w:r w:rsidR="002B424F" w:rsidRPr="00677940">
          <w:rPr>
            <w:rStyle w:val="afffff2"/>
            <w:rFonts w:ascii="Calibri" w:hAnsi="Calibri"/>
            <w:noProof/>
          </w:rPr>
          <w:t>How to Configure VRRP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_Toc445131055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324</w:t>
        </w:r>
        <w:r w:rsidR="002B424F" w:rsidRPr="00677940">
          <w:rPr>
            <w:rFonts w:ascii="Calibri" w:hAnsi="Calibri"/>
            <w:noProof/>
            <w:webHidden/>
          </w:rPr>
          <w:fldChar w:fldCharType="end"/>
        </w:r>
      </w:hyperlink>
    </w:p>
    <w:p w14:paraId="59C49614" w14:textId="77777777" w:rsidR="002B424F" w:rsidRPr="00677940" w:rsidRDefault="002D70ED" w:rsidP="00FF5482">
      <w:pPr>
        <w:pStyle w:val="30"/>
        <w:rPr>
          <w:rFonts w:eastAsiaTheme="minorEastAsia" w:cstheme="minorBidi"/>
          <w:snapToGrid/>
          <w:kern w:val="0"/>
          <w:sz w:val="22"/>
          <w:szCs w:val="22"/>
        </w:rPr>
      </w:pPr>
      <w:hyperlink w:anchor="_Toc445131056" w:history="1">
        <w:r w:rsidR="002B424F" w:rsidRPr="00677940">
          <w:rPr>
            <w:rStyle w:val="afffff2"/>
            <w:rFonts w:ascii="Calibri" w:hAnsi="Calibri"/>
          </w:rPr>
          <w:t>Enabling VRRP</w:t>
        </w:r>
        <w:r w:rsidR="002B424F" w:rsidRPr="00677940">
          <w:rPr>
            <w:webHidden/>
          </w:rPr>
          <w:tab/>
        </w:r>
        <w:r w:rsidR="002B424F" w:rsidRPr="00677940">
          <w:rPr>
            <w:webHidden/>
          </w:rPr>
          <w:fldChar w:fldCharType="begin"/>
        </w:r>
        <w:r w:rsidR="002B424F" w:rsidRPr="00677940">
          <w:rPr>
            <w:webHidden/>
          </w:rPr>
          <w:instrText xml:space="preserve"> PAGEREF _Toc445131056 \h </w:instrText>
        </w:r>
        <w:r w:rsidR="002B424F" w:rsidRPr="00677940">
          <w:rPr>
            <w:webHidden/>
          </w:rPr>
        </w:r>
        <w:r w:rsidR="002B424F" w:rsidRPr="00677940">
          <w:rPr>
            <w:webHidden/>
          </w:rPr>
          <w:fldChar w:fldCharType="separate"/>
        </w:r>
        <w:r w:rsidR="002B424F" w:rsidRPr="00677940">
          <w:rPr>
            <w:webHidden/>
          </w:rPr>
          <w:t>324</w:t>
        </w:r>
        <w:r w:rsidR="002B424F" w:rsidRPr="00677940">
          <w:rPr>
            <w:webHidden/>
          </w:rPr>
          <w:fldChar w:fldCharType="end"/>
        </w:r>
      </w:hyperlink>
    </w:p>
    <w:p w14:paraId="65BE67A9" w14:textId="77777777" w:rsidR="002B424F" w:rsidRPr="00677940" w:rsidRDefault="002D70ED" w:rsidP="00FF5482">
      <w:pPr>
        <w:pStyle w:val="30"/>
        <w:rPr>
          <w:rFonts w:eastAsiaTheme="minorEastAsia" w:cstheme="minorBidi"/>
          <w:snapToGrid/>
          <w:kern w:val="0"/>
          <w:sz w:val="22"/>
          <w:szCs w:val="22"/>
        </w:rPr>
      </w:pPr>
      <w:hyperlink w:anchor="_Toc445131057" w:history="1">
        <w:r w:rsidR="002B424F" w:rsidRPr="00677940">
          <w:rPr>
            <w:rStyle w:val="afffff2"/>
            <w:rFonts w:ascii="Calibri" w:hAnsi="Calibri"/>
          </w:rPr>
          <w:t>Disabling VRRP on an Interface</w:t>
        </w:r>
        <w:r w:rsidR="002B424F" w:rsidRPr="00677940">
          <w:rPr>
            <w:webHidden/>
          </w:rPr>
          <w:tab/>
        </w:r>
        <w:r w:rsidR="002B424F" w:rsidRPr="00677940">
          <w:rPr>
            <w:webHidden/>
          </w:rPr>
          <w:fldChar w:fldCharType="begin"/>
        </w:r>
        <w:r w:rsidR="002B424F" w:rsidRPr="00677940">
          <w:rPr>
            <w:webHidden/>
          </w:rPr>
          <w:instrText xml:space="preserve"> PAGEREF _Toc445131057 \h </w:instrText>
        </w:r>
        <w:r w:rsidR="002B424F" w:rsidRPr="00677940">
          <w:rPr>
            <w:webHidden/>
          </w:rPr>
        </w:r>
        <w:r w:rsidR="002B424F" w:rsidRPr="00677940">
          <w:rPr>
            <w:webHidden/>
          </w:rPr>
          <w:fldChar w:fldCharType="separate"/>
        </w:r>
        <w:r w:rsidR="002B424F" w:rsidRPr="00677940">
          <w:rPr>
            <w:webHidden/>
          </w:rPr>
          <w:t>324</w:t>
        </w:r>
        <w:r w:rsidR="002B424F" w:rsidRPr="00677940">
          <w:rPr>
            <w:webHidden/>
          </w:rPr>
          <w:fldChar w:fldCharType="end"/>
        </w:r>
      </w:hyperlink>
    </w:p>
    <w:p w14:paraId="549BBBE6" w14:textId="77777777" w:rsidR="002B424F" w:rsidRPr="00677940" w:rsidRDefault="002D70ED" w:rsidP="00FF5482">
      <w:pPr>
        <w:pStyle w:val="30"/>
        <w:rPr>
          <w:rFonts w:eastAsiaTheme="minorEastAsia" w:cstheme="minorBidi"/>
          <w:snapToGrid/>
          <w:kern w:val="0"/>
          <w:sz w:val="22"/>
          <w:szCs w:val="22"/>
        </w:rPr>
      </w:pPr>
      <w:hyperlink w:anchor="_Toc445131058" w:history="1">
        <w:r w:rsidR="002B424F" w:rsidRPr="00677940">
          <w:rPr>
            <w:rStyle w:val="afffff2"/>
            <w:rFonts w:ascii="Calibri" w:hAnsi="Calibri"/>
          </w:rPr>
          <w:t>Configuring VRRP Object Tracking</w:t>
        </w:r>
        <w:r w:rsidR="002B424F" w:rsidRPr="00677940">
          <w:rPr>
            <w:webHidden/>
          </w:rPr>
          <w:tab/>
        </w:r>
        <w:r w:rsidR="002B424F" w:rsidRPr="00677940">
          <w:rPr>
            <w:webHidden/>
          </w:rPr>
          <w:fldChar w:fldCharType="begin"/>
        </w:r>
        <w:r w:rsidR="002B424F" w:rsidRPr="00677940">
          <w:rPr>
            <w:webHidden/>
          </w:rPr>
          <w:instrText xml:space="preserve"> PAGEREF _Toc445131058 \h </w:instrText>
        </w:r>
        <w:r w:rsidR="002B424F" w:rsidRPr="00677940">
          <w:rPr>
            <w:webHidden/>
          </w:rPr>
        </w:r>
        <w:r w:rsidR="002B424F" w:rsidRPr="00677940">
          <w:rPr>
            <w:webHidden/>
          </w:rPr>
          <w:fldChar w:fldCharType="separate"/>
        </w:r>
        <w:r w:rsidR="002B424F" w:rsidRPr="00677940">
          <w:rPr>
            <w:webHidden/>
          </w:rPr>
          <w:t>325</w:t>
        </w:r>
        <w:r w:rsidR="002B424F" w:rsidRPr="00677940">
          <w:rPr>
            <w:webHidden/>
          </w:rPr>
          <w:fldChar w:fldCharType="end"/>
        </w:r>
      </w:hyperlink>
    </w:p>
    <w:p w14:paraId="758449E8" w14:textId="77777777" w:rsidR="002B424F" w:rsidRPr="00677940" w:rsidRDefault="002D70ED">
      <w:pPr>
        <w:pStyle w:val="20"/>
        <w:rPr>
          <w:rFonts w:ascii="Calibri" w:eastAsiaTheme="minorEastAsia" w:hAnsi="Calibri" w:cstheme="minorBidi"/>
          <w:noProof/>
          <w:snapToGrid/>
          <w:kern w:val="0"/>
          <w:sz w:val="22"/>
          <w:szCs w:val="22"/>
        </w:rPr>
      </w:pPr>
      <w:hyperlink w:anchor="_Toc445131059" w:history="1">
        <w:r w:rsidR="002B424F" w:rsidRPr="00677940">
          <w:rPr>
            <w:rStyle w:val="afffff2"/>
            <w:rFonts w:ascii="Calibri" w:hAnsi="Calibri"/>
            <w:noProof/>
          </w:rPr>
          <w:t>Configuration Examples for VRRP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_Toc445131059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327</w:t>
        </w:r>
        <w:r w:rsidR="002B424F" w:rsidRPr="00677940">
          <w:rPr>
            <w:rFonts w:ascii="Calibri" w:hAnsi="Calibri"/>
            <w:noProof/>
            <w:webHidden/>
          </w:rPr>
          <w:fldChar w:fldCharType="end"/>
        </w:r>
      </w:hyperlink>
    </w:p>
    <w:p w14:paraId="6F1443F0" w14:textId="77777777" w:rsidR="002B424F" w:rsidRPr="00677940" w:rsidRDefault="002D70ED" w:rsidP="00FF5482">
      <w:pPr>
        <w:pStyle w:val="30"/>
        <w:rPr>
          <w:rFonts w:eastAsiaTheme="minorEastAsia" w:cstheme="minorBidi"/>
          <w:snapToGrid/>
          <w:kern w:val="0"/>
          <w:sz w:val="22"/>
          <w:szCs w:val="22"/>
        </w:rPr>
      </w:pPr>
      <w:hyperlink w:anchor="_Toc445131060" w:history="1">
        <w:r w:rsidR="002B424F" w:rsidRPr="00677940">
          <w:rPr>
            <w:rStyle w:val="afffff2"/>
            <w:rFonts w:ascii="Calibri" w:hAnsi="Calibri"/>
          </w:rPr>
          <w:t>Configuring VRRP: Example</w:t>
        </w:r>
        <w:r w:rsidR="002B424F" w:rsidRPr="00677940">
          <w:rPr>
            <w:webHidden/>
          </w:rPr>
          <w:tab/>
        </w:r>
        <w:r w:rsidR="002B424F" w:rsidRPr="00677940">
          <w:rPr>
            <w:webHidden/>
          </w:rPr>
          <w:fldChar w:fldCharType="begin"/>
        </w:r>
        <w:r w:rsidR="002B424F" w:rsidRPr="00677940">
          <w:rPr>
            <w:webHidden/>
          </w:rPr>
          <w:instrText xml:space="preserve"> PAGEREF _Toc445131060 \h </w:instrText>
        </w:r>
        <w:r w:rsidR="002B424F" w:rsidRPr="00677940">
          <w:rPr>
            <w:webHidden/>
          </w:rPr>
        </w:r>
        <w:r w:rsidR="002B424F" w:rsidRPr="00677940">
          <w:rPr>
            <w:webHidden/>
          </w:rPr>
          <w:fldChar w:fldCharType="separate"/>
        </w:r>
        <w:r w:rsidR="002B424F" w:rsidRPr="00677940">
          <w:rPr>
            <w:webHidden/>
          </w:rPr>
          <w:t>327</w:t>
        </w:r>
        <w:r w:rsidR="002B424F" w:rsidRPr="00677940">
          <w:rPr>
            <w:webHidden/>
          </w:rPr>
          <w:fldChar w:fldCharType="end"/>
        </w:r>
      </w:hyperlink>
    </w:p>
    <w:p w14:paraId="777F355C" w14:textId="77777777" w:rsidR="002B424F" w:rsidRPr="00677940" w:rsidRDefault="002D70ED" w:rsidP="00FF5482">
      <w:pPr>
        <w:pStyle w:val="30"/>
        <w:rPr>
          <w:rFonts w:eastAsiaTheme="minorEastAsia" w:cstheme="minorBidi"/>
          <w:snapToGrid/>
          <w:kern w:val="0"/>
          <w:sz w:val="22"/>
          <w:szCs w:val="22"/>
        </w:rPr>
      </w:pPr>
      <w:hyperlink w:anchor="_Toc445131061" w:history="1">
        <w:r w:rsidR="002B424F" w:rsidRPr="00677940">
          <w:rPr>
            <w:rStyle w:val="afffff2"/>
            <w:rFonts w:ascii="Calibri" w:hAnsi="Calibri"/>
          </w:rPr>
          <w:t>VRRP Object Tracking: Example</w:t>
        </w:r>
        <w:r w:rsidR="002B424F" w:rsidRPr="00677940">
          <w:rPr>
            <w:webHidden/>
          </w:rPr>
          <w:tab/>
        </w:r>
        <w:r w:rsidR="002B424F" w:rsidRPr="00677940">
          <w:rPr>
            <w:webHidden/>
          </w:rPr>
          <w:fldChar w:fldCharType="begin"/>
        </w:r>
        <w:r w:rsidR="002B424F" w:rsidRPr="00677940">
          <w:rPr>
            <w:webHidden/>
          </w:rPr>
          <w:instrText xml:space="preserve"> PAGEREF _Toc445131061 \h </w:instrText>
        </w:r>
        <w:r w:rsidR="002B424F" w:rsidRPr="00677940">
          <w:rPr>
            <w:webHidden/>
          </w:rPr>
        </w:r>
        <w:r w:rsidR="002B424F" w:rsidRPr="00677940">
          <w:rPr>
            <w:webHidden/>
          </w:rPr>
          <w:fldChar w:fldCharType="separate"/>
        </w:r>
        <w:r w:rsidR="002B424F" w:rsidRPr="00677940">
          <w:rPr>
            <w:webHidden/>
          </w:rPr>
          <w:t>328</w:t>
        </w:r>
        <w:r w:rsidR="002B424F" w:rsidRPr="00677940">
          <w:rPr>
            <w:webHidden/>
          </w:rPr>
          <w:fldChar w:fldCharType="end"/>
        </w:r>
      </w:hyperlink>
    </w:p>
    <w:p w14:paraId="662F0F45" w14:textId="77777777" w:rsidR="002B424F" w:rsidRPr="00677940" w:rsidRDefault="002D70ED" w:rsidP="00FF5482">
      <w:pPr>
        <w:pStyle w:val="30"/>
        <w:rPr>
          <w:rFonts w:eastAsiaTheme="minorEastAsia" w:cstheme="minorBidi"/>
          <w:snapToGrid/>
          <w:kern w:val="0"/>
          <w:sz w:val="22"/>
          <w:szCs w:val="22"/>
        </w:rPr>
      </w:pPr>
      <w:hyperlink w:anchor="_Toc445131062" w:history="1">
        <w:r w:rsidR="002B424F" w:rsidRPr="00677940">
          <w:rPr>
            <w:rStyle w:val="afffff2"/>
            <w:rFonts w:ascii="Calibri" w:hAnsi="Calibri"/>
          </w:rPr>
          <w:t>VRRP Object Tracking Verification: Example</w:t>
        </w:r>
        <w:r w:rsidR="002B424F" w:rsidRPr="00677940">
          <w:rPr>
            <w:webHidden/>
          </w:rPr>
          <w:tab/>
        </w:r>
        <w:r w:rsidR="002B424F" w:rsidRPr="00677940">
          <w:rPr>
            <w:webHidden/>
          </w:rPr>
          <w:fldChar w:fldCharType="begin"/>
        </w:r>
        <w:r w:rsidR="002B424F" w:rsidRPr="00677940">
          <w:rPr>
            <w:webHidden/>
          </w:rPr>
          <w:instrText xml:space="preserve"> PAGEREF _Toc445131062 \h </w:instrText>
        </w:r>
        <w:r w:rsidR="002B424F" w:rsidRPr="00677940">
          <w:rPr>
            <w:webHidden/>
          </w:rPr>
        </w:r>
        <w:r w:rsidR="002B424F" w:rsidRPr="00677940">
          <w:rPr>
            <w:webHidden/>
          </w:rPr>
          <w:fldChar w:fldCharType="separate"/>
        </w:r>
        <w:r w:rsidR="002B424F" w:rsidRPr="00677940">
          <w:rPr>
            <w:webHidden/>
          </w:rPr>
          <w:t>328</w:t>
        </w:r>
        <w:r w:rsidR="002B424F" w:rsidRPr="00677940">
          <w:rPr>
            <w:webHidden/>
          </w:rPr>
          <w:fldChar w:fldCharType="end"/>
        </w:r>
      </w:hyperlink>
    </w:p>
    <w:p w14:paraId="3669A5DB" w14:textId="77777777" w:rsidR="002B424F" w:rsidRPr="00677940" w:rsidRDefault="002D70ED" w:rsidP="00FF5482">
      <w:pPr>
        <w:pStyle w:val="30"/>
        <w:rPr>
          <w:rFonts w:eastAsiaTheme="minorEastAsia" w:cstheme="minorBidi"/>
          <w:snapToGrid/>
          <w:kern w:val="0"/>
          <w:sz w:val="22"/>
          <w:szCs w:val="22"/>
        </w:rPr>
      </w:pPr>
      <w:hyperlink w:anchor="_Toc445131063" w:history="1">
        <w:r w:rsidR="002B424F" w:rsidRPr="00677940">
          <w:rPr>
            <w:rStyle w:val="afffff2"/>
            <w:rFonts w:ascii="Calibri" w:hAnsi="Calibri"/>
          </w:rPr>
          <w:t>Disabling a VRRP Group on an Interface: Example</w:t>
        </w:r>
        <w:r w:rsidR="002B424F" w:rsidRPr="00677940">
          <w:rPr>
            <w:webHidden/>
          </w:rPr>
          <w:tab/>
        </w:r>
        <w:r w:rsidR="002B424F" w:rsidRPr="00677940">
          <w:rPr>
            <w:webHidden/>
          </w:rPr>
          <w:fldChar w:fldCharType="begin"/>
        </w:r>
        <w:r w:rsidR="002B424F" w:rsidRPr="00677940">
          <w:rPr>
            <w:webHidden/>
          </w:rPr>
          <w:instrText xml:space="preserve"> PAGEREF _Toc445131063 \h </w:instrText>
        </w:r>
        <w:r w:rsidR="002B424F" w:rsidRPr="00677940">
          <w:rPr>
            <w:webHidden/>
          </w:rPr>
        </w:r>
        <w:r w:rsidR="002B424F" w:rsidRPr="00677940">
          <w:rPr>
            <w:webHidden/>
          </w:rPr>
          <w:fldChar w:fldCharType="separate"/>
        </w:r>
        <w:r w:rsidR="002B424F" w:rsidRPr="00677940">
          <w:rPr>
            <w:webHidden/>
          </w:rPr>
          <w:t>329</w:t>
        </w:r>
        <w:r w:rsidR="002B424F" w:rsidRPr="00677940">
          <w:rPr>
            <w:webHidden/>
          </w:rPr>
          <w:fldChar w:fldCharType="end"/>
        </w:r>
      </w:hyperlink>
    </w:p>
    <w:p w14:paraId="0E0C8998"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64" w:history="1">
        <w:r w:rsidR="002B424F" w:rsidRPr="00677940">
          <w:rPr>
            <w:rStyle w:val="afffff2"/>
            <w:rFonts w:ascii="Calibri" w:hAnsi="Calibri"/>
            <w:noProof/>
            <w14:scene3d>
              <w14:camera w14:prst="orthographicFront"/>
              <w14:lightRig w14:rig="threePt" w14:dir="t">
                <w14:rot w14:lat="0" w14:lon="0" w14:rev="0"/>
              </w14:lightRig>
            </w14:scene3d>
          </w:rPr>
          <w:t>Chapter 18.</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NTP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_Toc445131064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330</w:t>
        </w:r>
        <w:r w:rsidR="002B424F" w:rsidRPr="00677940">
          <w:rPr>
            <w:rFonts w:ascii="Calibri" w:hAnsi="Calibri"/>
            <w:noProof/>
            <w:webHidden/>
          </w:rPr>
          <w:fldChar w:fldCharType="end"/>
        </w:r>
      </w:hyperlink>
    </w:p>
    <w:p w14:paraId="12074731" w14:textId="77777777" w:rsidR="002B424F" w:rsidRPr="00677940" w:rsidRDefault="002D70ED">
      <w:pPr>
        <w:pStyle w:val="20"/>
        <w:rPr>
          <w:rFonts w:ascii="Calibri" w:eastAsiaTheme="minorEastAsia" w:hAnsi="Calibri" w:cstheme="minorBidi"/>
          <w:noProof/>
          <w:snapToGrid/>
          <w:kern w:val="0"/>
          <w:sz w:val="22"/>
          <w:szCs w:val="22"/>
        </w:rPr>
      </w:pPr>
      <w:hyperlink w:anchor="_Toc445131065" w:history="1">
        <w:r w:rsidR="002B424F" w:rsidRPr="00677940">
          <w:rPr>
            <w:rStyle w:val="afffff2"/>
            <w:rFonts w:ascii="Calibri" w:hAnsi="Calibri"/>
            <w:noProof/>
          </w:rPr>
          <w:t>Understanding Time Sources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_Toc445131065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331</w:t>
        </w:r>
        <w:r w:rsidR="002B424F" w:rsidRPr="00677940">
          <w:rPr>
            <w:rFonts w:ascii="Calibri" w:hAnsi="Calibri"/>
            <w:noProof/>
            <w:webHidden/>
          </w:rPr>
          <w:fldChar w:fldCharType="end"/>
        </w:r>
      </w:hyperlink>
    </w:p>
    <w:p w14:paraId="3C42D467" w14:textId="77777777" w:rsidR="002B424F" w:rsidRPr="00677940" w:rsidRDefault="002D70ED" w:rsidP="00FF5482">
      <w:pPr>
        <w:pStyle w:val="30"/>
        <w:rPr>
          <w:rFonts w:eastAsiaTheme="minorEastAsia" w:cstheme="minorBidi"/>
          <w:snapToGrid/>
          <w:kern w:val="0"/>
          <w:sz w:val="22"/>
          <w:szCs w:val="22"/>
        </w:rPr>
      </w:pPr>
      <w:hyperlink w:anchor="_Toc445131066" w:history="1">
        <w:r w:rsidR="002B424F" w:rsidRPr="00677940">
          <w:rPr>
            <w:rStyle w:val="afffff2"/>
            <w:rFonts w:ascii="Calibri" w:hAnsi="Calibri"/>
          </w:rPr>
          <w:t>Network Time Protocol</w:t>
        </w:r>
        <w:r w:rsidR="002B424F" w:rsidRPr="00677940">
          <w:rPr>
            <w:webHidden/>
          </w:rPr>
          <w:tab/>
        </w:r>
        <w:r w:rsidR="002B424F" w:rsidRPr="00677940">
          <w:rPr>
            <w:webHidden/>
          </w:rPr>
          <w:fldChar w:fldCharType="begin"/>
        </w:r>
        <w:r w:rsidR="002B424F" w:rsidRPr="00677940">
          <w:rPr>
            <w:webHidden/>
          </w:rPr>
          <w:instrText xml:space="preserve"> PAGEREF _Toc445131066 \h </w:instrText>
        </w:r>
        <w:r w:rsidR="002B424F" w:rsidRPr="00677940">
          <w:rPr>
            <w:webHidden/>
          </w:rPr>
        </w:r>
        <w:r w:rsidR="002B424F" w:rsidRPr="00677940">
          <w:rPr>
            <w:webHidden/>
          </w:rPr>
          <w:fldChar w:fldCharType="separate"/>
        </w:r>
        <w:r w:rsidR="002B424F" w:rsidRPr="00677940">
          <w:rPr>
            <w:webHidden/>
          </w:rPr>
          <w:t>331</w:t>
        </w:r>
        <w:r w:rsidR="002B424F" w:rsidRPr="00677940">
          <w:rPr>
            <w:webHidden/>
          </w:rPr>
          <w:fldChar w:fldCharType="end"/>
        </w:r>
      </w:hyperlink>
    </w:p>
    <w:p w14:paraId="6ADB56B2" w14:textId="77777777" w:rsidR="002B424F" w:rsidRPr="00677940" w:rsidRDefault="002D70ED" w:rsidP="00FF5482">
      <w:pPr>
        <w:pStyle w:val="30"/>
        <w:rPr>
          <w:rFonts w:eastAsiaTheme="minorEastAsia" w:cstheme="minorBidi"/>
          <w:snapToGrid/>
          <w:kern w:val="0"/>
          <w:sz w:val="22"/>
          <w:szCs w:val="22"/>
        </w:rPr>
      </w:pPr>
      <w:hyperlink w:anchor="_Toc445131067" w:history="1">
        <w:r w:rsidR="002B424F" w:rsidRPr="00677940">
          <w:rPr>
            <w:rStyle w:val="afffff2"/>
            <w:rFonts w:ascii="Calibri" w:hAnsi="Calibri"/>
          </w:rPr>
          <w:t>Hardware Clock</w:t>
        </w:r>
        <w:r w:rsidR="002B424F" w:rsidRPr="00677940">
          <w:rPr>
            <w:webHidden/>
          </w:rPr>
          <w:tab/>
        </w:r>
        <w:r w:rsidR="002B424F" w:rsidRPr="00677940">
          <w:rPr>
            <w:webHidden/>
          </w:rPr>
          <w:fldChar w:fldCharType="begin"/>
        </w:r>
        <w:r w:rsidR="002B424F" w:rsidRPr="00677940">
          <w:rPr>
            <w:webHidden/>
          </w:rPr>
          <w:instrText xml:space="preserve"> PAGEREF _Toc445131067 \h </w:instrText>
        </w:r>
        <w:r w:rsidR="002B424F" w:rsidRPr="00677940">
          <w:rPr>
            <w:webHidden/>
          </w:rPr>
        </w:r>
        <w:r w:rsidR="002B424F" w:rsidRPr="00677940">
          <w:rPr>
            <w:webHidden/>
          </w:rPr>
          <w:fldChar w:fldCharType="separate"/>
        </w:r>
        <w:r w:rsidR="002B424F" w:rsidRPr="00677940">
          <w:rPr>
            <w:webHidden/>
          </w:rPr>
          <w:t>331</w:t>
        </w:r>
        <w:r w:rsidR="002B424F" w:rsidRPr="00677940">
          <w:rPr>
            <w:webHidden/>
          </w:rPr>
          <w:fldChar w:fldCharType="end"/>
        </w:r>
      </w:hyperlink>
    </w:p>
    <w:p w14:paraId="7B99DE5A" w14:textId="77777777" w:rsidR="002B424F" w:rsidRPr="00677940" w:rsidRDefault="002D70ED">
      <w:pPr>
        <w:pStyle w:val="20"/>
        <w:rPr>
          <w:rFonts w:ascii="Calibri" w:eastAsiaTheme="minorEastAsia" w:hAnsi="Calibri" w:cstheme="minorBidi"/>
          <w:noProof/>
          <w:snapToGrid/>
          <w:kern w:val="0"/>
          <w:sz w:val="22"/>
          <w:szCs w:val="22"/>
        </w:rPr>
      </w:pPr>
      <w:hyperlink w:anchor="_Toc445131068" w:history="1">
        <w:r w:rsidR="002B424F" w:rsidRPr="00677940">
          <w:rPr>
            <w:rStyle w:val="afffff2"/>
            <w:rFonts w:ascii="Calibri" w:hAnsi="Calibri"/>
            <w:noProof/>
          </w:rPr>
          <w:t>Configuring NTP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_Toc445131068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332</w:t>
        </w:r>
        <w:r w:rsidR="002B424F" w:rsidRPr="00677940">
          <w:rPr>
            <w:rFonts w:ascii="Calibri" w:hAnsi="Calibri"/>
            <w:noProof/>
            <w:webHidden/>
          </w:rPr>
          <w:fldChar w:fldCharType="end"/>
        </w:r>
      </w:hyperlink>
    </w:p>
    <w:p w14:paraId="58F40DEB" w14:textId="77777777" w:rsidR="002B424F" w:rsidRPr="00677940" w:rsidRDefault="002D70ED" w:rsidP="00FF5482">
      <w:pPr>
        <w:pStyle w:val="30"/>
        <w:rPr>
          <w:rFonts w:eastAsiaTheme="minorEastAsia" w:cstheme="minorBidi"/>
          <w:snapToGrid/>
          <w:kern w:val="0"/>
          <w:sz w:val="22"/>
          <w:szCs w:val="22"/>
        </w:rPr>
      </w:pPr>
      <w:hyperlink w:anchor="_Toc445131069" w:history="1">
        <w:r w:rsidR="002B424F" w:rsidRPr="00677940">
          <w:rPr>
            <w:rStyle w:val="afffff2"/>
            <w:rFonts w:ascii="Calibri" w:hAnsi="Calibri"/>
          </w:rPr>
          <w:t>Configuring Poll-Based NTP Associations</w:t>
        </w:r>
        <w:r w:rsidR="002B424F" w:rsidRPr="00677940">
          <w:rPr>
            <w:webHidden/>
          </w:rPr>
          <w:tab/>
        </w:r>
        <w:r w:rsidR="002B424F" w:rsidRPr="00677940">
          <w:rPr>
            <w:webHidden/>
          </w:rPr>
          <w:fldChar w:fldCharType="begin"/>
        </w:r>
        <w:r w:rsidR="002B424F" w:rsidRPr="00677940">
          <w:rPr>
            <w:webHidden/>
          </w:rPr>
          <w:instrText xml:space="preserve"> PAGEREF _Toc445131069 \h </w:instrText>
        </w:r>
        <w:r w:rsidR="002B424F" w:rsidRPr="00677940">
          <w:rPr>
            <w:webHidden/>
          </w:rPr>
        </w:r>
        <w:r w:rsidR="002B424F" w:rsidRPr="00677940">
          <w:rPr>
            <w:webHidden/>
          </w:rPr>
          <w:fldChar w:fldCharType="separate"/>
        </w:r>
        <w:r w:rsidR="002B424F" w:rsidRPr="00677940">
          <w:rPr>
            <w:webHidden/>
          </w:rPr>
          <w:t>332</w:t>
        </w:r>
        <w:r w:rsidR="002B424F" w:rsidRPr="00677940">
          <w:rPr>
            <w:webHidden/>
          </w:rPr>
          <w:fldChar w:fldCharType="end"/>
        </w:r>
      </w:hyperlink>
    </w:p>
    <w:p w14:paraId="25C6C784" w14:textId="77777777" w:rsidR="002B424F" w:rsidRPr="00677940" w:rsidRDefault="002D70ED" w:rsidP="00FF5482">
      <w:pPr>
        <w:pStyle w:val="30"/>
        <w:rPr>
          <w:rFonts w:eastAsiaTheme="minorEastAsia" w:cstheme="minorBidi"/>
          <w:snapToGrid/>
          <w:kern w:val="0"/>
          <w:sz w:val="22"/>
          <w:szCs w:val="22"/>
        </w:rPr>
      </w:pPr>
      <w:hyperlink w:anchor="_Toc445131070" w:history="1">
        <w:r w:rsidR="002B424F" w:rsidRPr="00677940">
          <w:rPr>
            <w:rStyle w:val="afffff2"/>
            <w:rFonts w:ascii="Calibri" w:hAnsi="Calibri"/>
          </w:rPr>
          <w:t>Configuring NTP Authentication</w:t>
        </w:r>
        <w:r w:rsidR="002B424F" w:rsidRPr="00677940">
          <w:rPr>
            <w:webHidden/>
          </w:rPr>
          <w:tab/>
        </w:r>
        <w:r w:rsidR="002B424F" w:rsidRPr="00677940">
          <w:rPr>
            <w:webHidden/>
          </w:rPr>
          <w:fldChar w:fldCharType="begin"/>
        </w:r>
        <w:r w:rsidR="002B424F" w:rsidRPr="00677940">
          <w:rPr>
            <w:webHidden/>
          </w:rPr>
          <w:instrText xml:space="preserve"> PAGEREF _Toc445131070 \h </w:instrText>
        </w:r>
        <w:r w:rsidR="002B424F" w:rsidRPr="00677940">
          <w:rPr>
            <w:webHidden/>
          </w:rPr>
        </w:r>
        <w:r w:rsidR="002B424F" w:rsidRPr="00677940">
          <w:rPr>
            <w:webHidden/>
          </w:rPr>
          <w:fldChar w:fldCharType="separate"/>
        </w:r>
        <w:r w:rsidR="002B424F" w:rsidRPr="00677940">
          <w:rPr>
            <w:webHidden/>
          </w:rPr>
          <w:t>332</w:t>
        </w:r>
        <w:r w:rsidR="002B424F" w:rsidRPr="00677940">
          <w:rPr>
            <w:webHidden/>
          </w:rPr>
          <w:fldChar w:fldCharType="end"/>
        </w:r>
      </w:hyperlink>
    </w:p>
    <w:p w14:paraId="55E0CFF2" w14:textId="77777777" w:rsidR="002B424F" w:rsidRPr="00677940" w:rsidRDefault="002D70ED" w:rsidP="00FF5482">
      <w:pPr>
        <w:pStyle w:val="30"/>
        <w:rPr>
          <w:rFonts w:eastAsiaTheme="minorEastAsia" w:cstheme="minorBidi"/>
          <w:snapToGrid/>
          <w:kern w:val="0"/>
          <w:sz w:val="22"/>
          <w:szCs w:val="22"/>
        </w:rPr>
      </w:pPr>
      <w:hyperlink w:anchor="_Toc445131071" w:history="1">
        <w:r w:rsidR="002B424F" w:rsidRPr="00677940">
          <w:rPr>
            <w:rStyle w:val="afffff2"/>
            <w:rFonts w:ascii="Calibri" w:hAnsi="Calibri"/>
          </w:rPr>
          <w:t>Configuring the Source IP Address for NTP Packets</w:t>
        </w:r>
        <w:r w:rsidR="002B424F" w:rsidRPr="00677940">
          <w:rPr>
            <w:webHidden/>
          </w:rPr>
          <w:tab/>
        </w:r>
        <w:r w:rsidR="002B424F" w:rsidRPr="00677940">
          <w:rPr>
            <w:webHidden/>
          </w:rPr>
          <w:fldChar w:fldCharType="begin"/>
        </w:r>
        <w:r w:rsidR="002B424F" w:rsidRPr="00677940">
          <w:rPr>
            <w:webHidden/>
          </w:rPr>
          <w:instrText xml:space="preserve"> PAGEREF _Toc445131071 \h </w:instrText>
        </w:r>
        <w:r w:rsidR="002B424F" w:rsidRPr="00677940">
          <w:rPr>
            <w:webHidden/>
          </w:rPr>
        </w:r>
        <w:r w:rsidR="002B424F" w:rsidRPr="00677940">
          <w:rPr>
            <w:webHidden/>
          </w:rPr>
          <w:fldChar w:fldCharType="separate"/>
        </w:r>
        <w:r w:rsidR="002B424F" w:rsidRPr="00677940">
          <w:rPr>
            <w:webHidden/>
          </w:rPr>
          <w:t>333</w:t>
        </w:r>
        <w:r w:rsidR="002B424F" w:rsidRPr="00677940">
          <w:rPr>
            <w:webHidden/>
          </w:rPr>
          <w:fldChar w:fldCharType="end"/>
        </w:r>
      </w:hyperlink>
    </w:p>
    <w:p w14:paraId="2C964B36" w14:textId="77777777" w:rsidR="002B424F" w:rsidRPr="00677940" w:rsidRDefault="002D70ED" w:rsidP="00FF5482">
      <w:pPr>
        <w:pStyle w:val="30"/>
        <w:rPr>
          <w:rFonts w:eastAsiaTheme="minorEastAsia" w:cstheme="minorBidi"/>
          <w:snapToGrid/>
          <w:kern w:val="0"/>
          <w:sz w:val="22"/>
          <w:szCs w:val="22"/>
        </w:rPr>
      </w:pPr>
      <w:hyperlink w:anchor="_Toc445131072" w:history="1">
        <w:r w:rsidR="002B424F" w:rsidRPr="00677940">
          <w:rPr>
            <w:rStyle w:val="afffff2"/>
            <w:rFonts w:ascii="Calibri" w:hAnsi="Calibri"/>
          </w:rPr>
          <w:t>Configuring the System as an Authoritative NTP Server</w:t>
        </w:r>
        <w:r w:rsidR="002B424F" w:rsidRPr="00677940">
          <w:rPr>
            <w:webHidden/>
          </w:rPr>
          <w:tab/>
        </w:r>
        <w:r w:rsidR="002B424F" w:rsidRPr="00677940">
          <w:rPr>
            <w:webHidden/>
          </w:rPr>
          <w:fldChar w:fldCharType="begin"/>
        </w:r>
        <w:r w:rsidR="002B424F" w:rsidRPr="00677940">
          <w:rPr>
            <w:webHidden/>
          </w:rPr>
          <w:instrText xml:space="preserve"> PAGEREF _Toc445131072 \h </w:instrText>
        </w:r>
        <w:r w:rsidR="002B424F" w:rsidRPr="00677940">
          <w:rPr>
            <w:webHidden/>
          </w:rPr>
        </w:r>
        <w:r w:rsidR="002B424F" w:rsidRPr="00677940">
          <w:rPr>
            <w:webHidden/>
          </w:rPr>
          <w:fldChar w:fldCharType="separate"/>
        </w:r>
        <w:r w:rsidR="002B424F" w:rsidRPr="00677940">
          <w:rPr>
            <w:webHidden/>
          </w:rPr>
          <w:t>333</w:t>
        </w:r>
        <w:r w:rsidR="002B424F" w:rsidRPr="00677940">
          <w:rPr>
            <w:webHidden/>
          </w:rPr>
          <w:fldChar w:fldCharType="end"/>
        </w:r>
      </w:hyperlink>
    </w:p>
    <w:p w14:paraId="1CD0175C" w14:textId="77777777" w:rsidR="002B424F" w:rsidRPr="00677940" w:rsidRDefault="002D70ED" w:rsidP="00FF5482">
      <w:pPr>
        <w:pStyle w:val="30"/>
        <w:rPr>
          <w:rFonts w:eastAsiaTheme="minorEastAsia" w:cstheme="minorBidi"/>
          <w:snapToGrid/>
          <w:kern w:val="0"/>
          <w:sz w:val="22"/>
          <w:szCs w:val="22"/>
        </w:rPr>
      </w:pPr>
      <w:hyperlink w:anchor="_Toc445131073" w:history="1">
        <w:r w:rsidR="002B424F" w:rsidRPr="00677940">
          <w:rPr>
            <w:rStyle w:val="afffff2"/>
            <w:rFonts w:ascii="Calibri" w:hAnsi="Calibri"/>
          </w:rPr>
          <w:t>Updating the Hardware Clock</w:t>
        </w:r>
        <w:r w:rsidR="002B424F" w:rsidRPr="00677940">
          <w:rPr>
            <w:webHidden/>
          </w:rPr>
          <w:tab/>
        </w:r>
        <w:r w:rsidR="002B424F" w:rsidRPr="00677940">
          <w:rPr>
            <w:webHidden/>
          </w:rPr>
          <w:fldChar w:fldCharType="begin"/>
        </w:r>
        <w:r w:rsidR="002B424F" w:rsidRPr="00677940">
          <w:rPr>
            <w:webHidden/>
          </w:rPr>
          <w:instrText xml:space="preserve"> PAGEREF _Toc445131073 \h </w:instrText>
        </w:r>
        <w:r w:rsidR="002B424F" w:rsidRPr="00677940">
          <w:rPr>
            <w:webHidden/>
          </w:rPr>
        </w:r>
        <w:r w:rsidR="002B424F" w:rsidRPr="00677940">
          <w:rPr>
            <w:webHidden/>
          </w:rPr>
          <w:fldChar w:fldCharType="separate"/>
        </w:r>
        <w:r w:rsidR="002B424F" w:rsidRPr="00677940">
          <w:rPr>
            <w:webHidden/>
          </w:rPr>
          <w:t>333</w:t>
        </w:r>
        <w:r w:rsidR="002B424F" w:rsidRPr="00677940">
          <w:rPr>
            <w:webHidden/>
          </w:rPr>
          <w:fldChar w:fldCharType="end"/>
        </w:r>
      </w:hyperlink>
    </w:p>
    <w:p w14:paraId="761CD57F" w14:textId="77777777" w:rsidR="002B424F" w:rsidRPr="00677940" w:rsidRDefault="002D70ED">
      <w:pPr>
        <w:pStyle w:val="20"/>
        <w:rPr>
          <w:rFonts w:ascii="Calibri" w:eastAsiaTheme="minorEastAsia" w:hAnsi="Calibri" w:cstheme="minorBidi"/>
          <w:noProof/>
          <w:snapToGrid/>
          <w:kern w:val="0"/>
          <w:sz w:val="22"/>
          <w:szCs w:val="22"/>
        </w:rPr>
      </w:pPr>
      <w:hyperlink w:anchor="_Toc445131074" w:history="1">
        <w:r w:rsidR="002B424F" w:rsidRPr="00677940">
          <w:rPr>
            <w:rStyle w:val="afffff2"/>
            <w:rFonts w:ascii="Calibri" w:hAnsi="Calibri"/>
            <w:noProof/>
          </w:rPr>
          <w:t>Configuring Time and Date Manually</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_Toc445131074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334</w:t>
        </w:r>
        <w:r w:rsidR="002B424F" w:rsidRPr="00677940">
          <w:rPr>
            <w:rFonts w:ascii="Calibri" w:hAnsi="Calibri"/>
            <w:noProof/>
            <w:webHidden/>
          </w:rPr>
          <w:fldChar w:fldCharType="end"/>
        </w:r>
      </w:hyperlink>
    </w:p>
    <w:p w14:paraId="4B37685D" w14:textId="77777777" w:rsidR="002B424F" w:rsidRPr="00677940" w:rsidRDefault="002D70ED" w:rsidP="00FF5482">
      <w:pPr>
        <w:pStyle w:val="30"/>
        <w:rPr>
          <w:rFonts w:eastAsiaTheme="minorEastAsia" w:cstheme="minorBidi"/>
          <w:snapToGrid/>
          <w:kern w:val="0"/>
          <w:sz w:val="22"/>
          <w:szCs w:val="22"/>
        </w:rPr>
      </w:pPr>
      <w:hyperlink w:anchor="_Toc445131075" w:history="1">
        <w:r w:rsidR="002B424F" w:rsidRPr="00677940">
          <w:rPr>
            <w:rStyle w:val="afffff2"/>
            <w:rFonts w:ascii="Calibri" w:hAnsi="Calibri"/>
          </w:rPr>
          <w:t>Configuring the Time Zone</w:t>
        </w:r>
        <w:r w:rsidR="002B424F" w:rsidRPr="00677940">
          <w:rPr>
            <w:webHidden/>
          </w:rPr>
          <w:tab/>
        </w:r>
        <w:r w:rsidR="002B424F" w:rsidRPr="00677940">
          <w:rPr>
            <w:webHidden/>
          </w:rPr>
          <w:fldChar w:fldCharType="begin"/>
        </w:r>
        <w:r w:rsidR="002B424F" w:rsidRPr="00677940">
          <w:rPr>
            <w:webHidden/>
          </w:rPr>
          <w:instrText xml:space="preserve"> PAGEREF _Toc445131075 \h </w:instrText>
        </w:r>
        <w:r w:rsidR="002B424F" w:rsidRPr="00677940">
          <w:rPr>
            <w:webHidden/>
          </w:rPr>
        </w:r>
        <w:r w:rsidR="002B424F" w:rsidRPr="00677940">
          <w:rPr>
            <w:webHidden/>
          </w:rPr>
          <w:fldChar w:fldCharType="separate"/>
        </w:r>
        <w:r w:rsidR="002B424F" w:rsidRPr="00677940">
          <w:rPr>
            <w:webHidden/>
          </w:rPr>
          <w:t>334</w:t>
        </w:r>
        <w:r w:rsidR="002B424F" w:rsidRPr="00677940">
          <w:rPr>
            <w:webHidden/>
          </w:rPr>
          <w:fldChar w:fldCharType="end"/>
        </w:r>
      </w:hyperlink>
    </w:p>
    <w:p w14:paraId="27ABA21C" w14:textId="77777777" w:rsidR="002B424F" w:rsidRPr="00677940" w:rsidRDefault="002D70ED" w:rsidP="00FF5482">
      <w:pPr>
        <w:pStyle w:val="30"/>
        <w:rPr>
          <w:rFonts w:eastAsiaTheme="minorEastAsia" w:cstheme="minorBidi"/>
          <w:snapToGrid/>
          <w:kern w:val="0"/>
          <w:sz w:val="22"/>
          <w:szCs w:val="22"/>
        </w:rPr>
      </w:pPr>
      <w:hyperlink w:anchor="_Toc445131076" w:history="1">
        <w:r w:rsidR="002B424F" w:rsidRPr="00677940">
          <w:rPr>
            <w:rStyle w:val="afffff2"/>
            <w:rFonts w:ascii="Calibri" w:hAnsi="Calibri"/>
          </w:rPr>
          <w:t>Configuring Summer Time (Daylight Savings Time)</w:t>
        </w:r>
        <w:r w:rsidR="002B424F" w:rsidRPr="00677940">
          <w:rPr>
            <w:webHidden/>
          </w:rPr>
          <w:tab/>
        </w:r>
        <w:r w:rsidR="002B424F" w:rsidRPr="00677940">
          <w:rPr>
            <w:webHidden/>
          </w:rPr>
          <w:fldChar w:fldCharType="begin"/>
        </w:r>
        <w:r w:rsidR="002B424F" w:rsidRPr="00677940">
          <w:rPr>
            <w:webHidden/>
          </w:rPr>
          <w:instrText xml:space="preserve"> PAGEREF _Toc445131076 \h </w:instrText>
        </w:r>
        <w:r w:rsidR="002B424F" w:rsidRPr="00677940">
          <w:rPr>
            <w:webHidden/>
          </w:rPr>
        </w:r>
        <w:r w:rsidR="002B424F" w:rsidRPr="00677940">
          <w:rPr>
            <w:webHidden/>
          </w:rPr>
          <w:fldChar w:fldCharType="separate"/>
        </w:r>
        <w:r w:rsidR="002B424F" w:rsidRPr="00677940">
          <w:rPr>
            <w:webHidden/>
          </w:rPr>
          <w:t>334</w:t>
        </w:r>
        <w:r w:rsidR="002B424F" w:rsidRPr="00677940">
          <w:rPr>
            <w:webHidden/>
          </w:rPr>
          <w:fldChar w:fldCharType="end"/>
        </w:r>
      </w:hyperlink>
    </w:p>
    <w:p w14:paraId="7E76DC57" w14:textId="77777777" w:rsidR="002B424F" w:rsidRPr="00677940" w:rsidRDefault="002D70ED" w:rsidP="00FF5482">
      <w:pPr>
        <w:pStyle w:val="30"/>
        <w:rPr>
          <w:rFonts w:eastAsiaTheme="minorEastAsia" w:cstheme="minorBidi"/>
          <w:snapToGrid/>
          <w:kern w:val="0"/>
          <w:sz w:val="22"/>
          <w:szCs w:val="22"/>
        </w:rPr>
      </w:pPr>
      <w:hyperlink w:anchor="_Toc445131077" w:history="1">
        <w:r w:rsidR="002B424F" w:rsidRPr="00677940">
          <w:rPr>
            <w:rStyle w:val="afffff2"/>
            <w:rFonts w:ascii="Calibri" w:hAnsi="Calibri"/>
          </w:rPr>
          <w:t>Manually Setting the Software Clock</w:t>
        </w:r>
        <w:r w:rsidR="002B424F" w:rsidRPr="00677940">
          <w:rPr>
            <w:webHidden/>
          </w:rPr>
          <w:tab/>
        </w:r>
        <w:r w:rsidR="002B424F" w:rsidRPr="00677940">
          <w:rPr>
            <w:webHidden/>
          </w:rPr>
          <w:fldChar w:fldCharType="begin"/>
        </w:r>
        <w:r w:rsidR="002B424F" w:rsidRPr="00677940">
          <w:rPr>
            <w:webHidden/>
          </w:rPr>
          <w:instrText xml:space="preserve"> PAGEREF _Toc445131077 \h </w:instrText>
        </w:r>
        <w:r w:rsidR="002B424F" w:rsidRPr="00677940">
          <w:rPr>
            <w:webHidden/>
          </w:rPr>
        </w:r>
        <w:r w:rsidR="002B424F" w:rsidRPr="00677940">
          <w:rPr>
            <w:webHidden/>
          </w:rPr>
          <w:fldChar w:fldCharType="separate"/>
        </w:r>
        <w:r w:rsidR="002B424F" w:rsidRPr="00677940">
          <w:rPr>
            <w:webHidden/>
          </w:rPr>
          <w:t>334</w:t>
        </w:r>
        <w:r w:rsidR="002B424F" w:rsidRPr="00677940">
          <w:rPr>
            <w:webHidden/>
          </w:rPr>
          <w:fldChar w:fldCharType="end"/>
        </w:r>
      </w:hyperlink>
    </w:p>
    <w:p w14:paraId="30F00372" w14:textId="77777777" w:rsidR="002B424F" w:rsidRPr="00677940" w:rsidRDefault="002D70ED">
      <w:pPr>
        <w:pStyle w:val="20"/>
        <w:rPr>
          <w:rFonts w:ascii="Calibri" w:eastAsiaTheme="minorEastAsia" w:hAnsi="Calibri" w:cstheme="minorBidi"/>
          <w:noProof/>
          <w:snapToGrid/>
          <w:kern w:val="0"/>
          <w:sz w:val="22"/>
          <w:szCs w:val="22"/>
        </w:rPr>
      </w:pPr>
      <w:hyperlink w:anchor="_Toc445131078" w:history="1">
        <w:r w:rsidR="002B424F" w:rsidRPr="00677940">
          <w:rPr>
            <w:rStyle w:val="afffff2"/>
            <w:rFonts w:ascii="Calibri" w:hAnsi="Calibri"/>
            <w:noProof/>
          </w:rPr>
          <w:t>Using the Hardware Clock</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_Toc445131078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335</w:t>
        </w:r>
        <w:r w:rsidR="002B424F" w:rsidRPr="00677940">
          <w:rPr>
            <w:rFonts w:ascii="Calibri" w:hAnsi="Calibri"/>
            <w:noProof/>
            <w:webHidden/>
          </w:rPr>
          <w:fldChar w:fldCharType="end"/>
        </w:r>
      </w:hyperlink>
    </w:p>
    <w:p w14:paraId="02C1006A" w14:textId="77777777" w:rsidR="002B424F" w:rsidRPr="00677940" w:rsidRDefault="002D70ED" w:rsidP="00FF5482">
      <w:pPr>
        <w:pStyle w:val="30"/>
        <w:rPr>
          <w:rFonts w:eastAsiaTheme="minorEastAsia" w:cstheme="minorBidi"/>
          <w:snapToGrid/>
          <w:kern w:val="0"/>
          <w:sz w:val="22"/>
          <w:szCs w:val="22"/>
        </w:rPr>
      </w:pPr>
      <w:hyperlink w:anchor="_Toc445131079" w:history="1">
        <w:r w:rsidR="002B424F" w:rsidRPr="00677940">
          <w:rPr>
            <w:rStyle w:val="afffff2"/>
            <w:rFonts w:ascii="Calibri" w:hAnsi="Calibri"/>
          </w:rPr>
          <w:t>Setting the Hardware Clock</w:t>
        </w:r>
        <w:r w:rsidR="002B424F" w:rsidRPr="00677940">
          <w:rPr>
            <w:webHidden/>
          </w:rPr>
          <w:tab/>
        </w:r>
        <w:r w:rsidR="002B424F" w:rsidRPr="00677940">
          <w:rPr>
            <w:webHidden/>
          </w:rPr>
          <w:fldChar w:fldCharType="begin"/>
        </w:r>
        <w:r w:rsidR="002B424F" w:rsidRPr="00677940">
          <w:rPr>
            <w:webHidden/>
          </w:rPr>
          <w:instrText xml:space="preserve"> PAGEREF _Toc445131079 \h </w:instrText>
        </w:r>
        <w:r w:rsidR="002B424F" w:rsidRPr="00677940">
          <w:rPr>
            <w:webHidden/>
          </w:rPr>
        </w:r>
        <w:r w:rsidR="002B424F" w:rsidRPr="00677940">
          <w:rPr>
            <w:webHidden/>
          </w:rPr>
          <w:fldChar w:fldCharType="separate"/>
        </w:r>
        <w:r w:rsidR="002B424F" w:rsidRPr="00677940">
          <w:rPr>
            <w:webHidden/>
          </w:rPr>
          <w:t>335</w:t>
        </w:r>
        <w:r w:rsidR="002B424F" w:rsidRPr="00677940">
          <w:rPr>
            <w:webHidden/>
          </w:rPr>
          <w:fldChar w:fldCharType="end"/>
        </w:r>
      </w:hyperlink>
    </w:p>
    <w:p w14:paraId="4139875F" w14:textId="77777777" w:rsidR="002B424F" w:rsidRPr="00677940" w:rsidRDefault="002D70ED" w:rsidP="00FF5482">
      <w:pPr>
        <w:pStyle w:val="30"/>
        <w:rPr>
          <w:rFonts w:eastAsiaTheme="minorEastAsia" w:cstheme="minorBidi"/>
          <w:snapToGrid/>
          <w:kern w:val="0"/>
          <w:sz w:val="22"/>
          <w:szCs w:val="22"/>
        </w:rPr>
      </w:pPr>
      <w:hyperlink w:anchor="_Toc445131080" w:history="1">
        <w:r w:rsidR="002B424F" w:rsidRPr="00677940">
          <w:rPr>
            <w:rStyle w:val="afffff2"/>
            <w:rFonts w:ascii="Calibri" w:hAnsi="Calibri"/>
          </w:rPr>
          <w:t>Setting the Software Clock from the Hardware Clock</w:t>
        </w:r>
        <w:r w:rsidR="002B424F" w:rsidRPr="00677940">
          <w:rPr>
            <w:webHidden/>
          </w:rPr>
          <w:tab/>
        </w:r>
        <w:r w:rsidR="002B424F" w:rsidRPr="00677940">
          <w:rPr>
            <w:webHidden/>
          </w:rPr>
          <w:fldChar w:fldCharType="begin"/>
        </w:r>
        <w:r w:rsidR="002B424F" w:rsidRPr="00677940">
          <w:rPr>
            <w:webHidden/>
          </w:rPr>
          <w:instrText xml:space="preserve"> PAGEREF _Toc445131080 \h </w:instrText>
        </w:r>
        <w:r w:rsidR="002B424F" w:rsidRPr="00677940">
          <w:rPr>
            <w:webHidden/>
          </w:rPr>
        </w:r>
        <w:r w:rsidR="002B424F" w:rsidRPr="00677940">
          <w:rPr>
            <w:webHidden/>
          </w:rPr>
          <w:fldChar w:fldCharType="separate"/>
        </w:r>
        <w:r w:rsidR="002B424F" w:rsidRPr="00677940">
          <w:rPr>
            <w:webHidden/>
          </w:rPr>
          <w:t>335</w:t>
        </w:r>
        <w:r w:rsidR="002B424F" w:rsidRPr="00677940">
          <w:rPr>
            <w:webHidden/>
          </w:rPr>
          <w:fldChar w:fldCharType="end"/>
        </w:r>
      </w:hyperlink>
    </w:p>
    <w:p w14:paraId="570B2F70" w14:textId="77777777" w:rsidR="002B424F" w:rsidRPr="00677940" w:rsidRDefault="002D70ED" w:rsidP="00FF5482">
      <w:pPr>
        <w:pStyle w:val="30"/>
        <w:rPr>
          <w:rFonts w:eastAsiaTheme="minorEastAsia" w:cstheme="minorBidi"/>
          <w:snapToGrid/>
          <w:kern w:val="0"/>
          <w:sz w:val="22"/>
          <w:szCs w:val="22"/>
        </w:rPr>
      </w:pPr>
      <w:hyperlink w:anchor="_Toc445131081" w:history="1">
        <w:r w:rsidR="002B424F" w:rsidRPr="00677940">
          <w:rPr>
            <w:rStyle w:val="afffff2"/>
            <w:rFonts w:ascii="Calibri" w:hAnsi="Calibri"/>
          </w:rPr>
          <w:t>Setting the Hardware Clock from the Software Clock</w:t>
        </w:r>
        <w:r w:rsidR="002B424F" w:rsidRPr="00677940">
          <w:rPr>
            <w:webHidden/>
          </w:rPr>
          <w:tab/>
        </w:r>
        <w:r w:rsidR="002B424F" w:rsidRPr="00677940">
          <w:rPr>
            <w:webHidden/>
          </w:rPr>
          <w:fldChar w:fldCharType="begin"/>
        </w:r>
        <w:r w:rsidR="002B424F" w:rsidRPr="00677940">
          <w:rPr>
            <w:webHidden/>
          </w:rPr>
          <w:instrText xml:space="preserve"> PAGEREF _Toc445131081 \h </w:instrText>
        </w:r>
        <w:r w:rsidR="002B424F" w:rsidRPr="00677940">
          <w:rPr>
            <w:webHidden/>
          </w:rPr>
        </w:r>
        <w:r w:rsidR="002B424F" w:rsidRPr="00677940">
          <w:rPr>
            <w:webHidden/>
          </w:rPr>
          <w:fldChar w:fldCharType="separate"/>
        </w:r>
        <w:r w:rsidR="002B424F" w:rsidRPr="00677940">
          <w:rPr>
            <w:webHidden/>
          </w:rPr>
          <w:t>335</w:t>
        </w:r>
        <w:r w:rsidR="002B424F" w:rsidRPr="00677940">
          <w:rPr>
            <w:webHidden/>
          </w:rPr>
          <w:fldChar w:fldCharType="end"/>
        </w:r>
      </w:hyperlink>
    </w:p>
    <w:p w14:paraId="6327CA0E" w14:textId="77777777" w:rsidR="002B424F" w:rsidRPr="00677940" w:rsidRDefault="002D70ED">
      <w:pPr>
        <w:pStyle w:val="20"/>
        <w:rPr>
          <w:rFonts w:ascii="Calibri" w:eastAsiaTheme="minorEastAsia" w:hAnsi="Calibri" w:cstheme="minorBidi"/>
          <w:noProof/>
          <w:snapToGrid/>
          <w:kern w:val="0"/>
          <w:sz w:val="22"/>
          <w:szCs w:val="22"/>
        </w:rPr>
      </w:pPr>
      <w:hyperlink w:anchor="_Toc445131082" w:history="1">
        <w:r w:rsidR="002B424F" w:rsidRPr="00677940">
          <w:rPr>
            <w:rStyle w:val="afffff2"/>
            <w:rFonts w:ascii="Calibri" w:hAnsi="Calibri"/>
            <w:noProof/>
          </w:rPr>
          <w:t>Monitoring Time and Calendar Services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_Toc445131082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336</w:t>
        </w:r>
        <w:r w:rsidR="002B424F" w:rsidRPr="00677940">
          <w:rPr>
            <w:rFonts w:ascii="Calibri" w:hAnsi="Calibri"/>
            <w:noProof/>
            <w:webHidden/>
          </w:rPr>
          <w:fldChar w:fldCharType="end"/>
        </w:r>
      </w:hyperlink>
    </w:p>
    <w:p w14:paraId="087F6A49" w14:textId="77777777" w:rsidR="002B424F" w:rsidRPr="00677940" w:rsidRDefault="002D70ED" w:rsidP="00FF5482">
      <w:pPr>
        <w:pStyle w:val="30"/>
        <w:rPr>
          <w:rFonts w:eastAsiaTheme="minorEastAsia" w:cstheme="minorBidi"/>
          <w:snapToGrid/>
          <w:kern w:val="0"/>
          <w:sz w:val="22"/>
          <w:szCs w:val="22"/>
        </w:rPr>
      </w:pPr>
      <w:hyperlink w:anchor="_Toc445131083" w:history="1">
        <w:r w:rsidR="002B424F" w:rsidRPr="00677940">
          <w:rPr>
            <w:rStyle w:val="afffff2"/>
            <w:rFonts w:ascii="Calibri" w:hAnsi="Calibri"/>
          </w:rPr>
          <w:t>Clock Calendar and NTP Configuration Examples</w:t>
        </w:r>
        <w:r w:rsidR="002B424F" w:rsidRPr="00677940">
          <w:rPr>
            <w:webHidden/>
          </w:rPr>
          <w:tab/>
        </w:r>
        <w:r w:rsidR="002B424F" w:rsidRPr="00677940">
          <w:rPr>
            <w:webHidden/>
          </w:rPr>
          <w:fldChar w:fldCharType="begin"/>
        </w:r>
        <w:r w:rsidR="002B424F" w:rsidRPr="00677940">
          <w:rPr>
            <w:webHidden/>
          </w:rPr>
          <w:instrText xml:space="preserve"> PAGEREF _Toc445131083 \h </w:instrText>
        </w:r>
        <w:r w:rsidR="002B424F" w:rsidRPr="00677940">
          <w:rPr>
            <w:webHidden/>
          </w:rPr>
        </w:r>
        <w:r w:rsidR="002B424F" w:rsidRPr="00677940">
          <w:rPr>
            <w:webHidden/>
          </w:rPr>
          <w:fldChar w:fldCharType="separate"/>
        </w:r>
        <w:r w:rsidR="002B424F" w:rsidRPr="00677940">
          <w:rPr>
            <w:webHidden/>
          </w:rPr>
          <w:t>336</w:t>
        </w:r>
        <w:r w:rsidR="002B424F" w:rsidRPr="00677940">
          <w:rPr>
            <w:webHidden/>
          </w:rPr>
          <w:fldChar w:fldCharType="end"/>
        </w:r>
      </w:hyperlink>
    </w:p>
    <w:p w14:paraId="1B1D14EA"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084" w:history="1">
        <w:r w:rsidR="002B424F" w:rsidRPr="00677940">
          <w:rPr>
            <w:rStyle w:val="afffff2"/>
            <w:rFonts w:ascii="Calibri" w:hAnsi="Calibri"/>
            <w:noProof/>
            <w14:scene3d>
              <w14:camera w14:prst="orthographicFront"/>
              <w14:lightRig w14:rig="threePt" w14:dir="t">
                <w14:rot w14:lat="0" w14:lon="0" w14:rev="0"/>
              </w14:lightRig>
            </w14:scene3d>
          </w:rPr>
          <w:t>Chapter 19.</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Dynamic ARP Inspection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_Toc445131084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337</w:t>
        </w:r>
        <w:r w:rsidR="002B424F" w:rsidRPr="00677940">
          <w:rPr>
            <w:rFonts w:ascii="Calibri" w:hAnsi="Calibri"/>
            <w:noProof/>
            <w:webHidden/>
          </w:rPr>
          <w:fldChar w:fldCharType="end"/>
        </w:r>
      </w:hyperlink>
    </w:p>
    <w:p w14:paraId="45B816CB" w14:textId="77777777" w:rsidR="002B424F" w:rsidRPr="00677940" w:rsidRDefault="002D70ED">
      <w:pPr>
        <w:pStyle w:val="20"/>
        <w:rPr>
          <w:rFonts w:ascii="Calibri" w:eastAsiaTheme="minorEastAsia" w:hAnsi="Calibri" w:cstheme="minorBidi"/>
          <w:noProof/>
          <w:snapToGrid/>
          <w:kern w:val="0"/>
          <w:sz w:val="22"/>
          <w:szCs w:val="22"/>
        </w:rPr>
      </w:pPr>
      <w:hyperlink w:anchor="_Toc445131085" w:history="1">
        <w:r w:rsidR="002B424F" w:rsidRPr="00677940">
          <w:rPr>
            <w:rStyle w:val="afffff2"/>
            <w:rFonts w:ascii="Calibri" w:hAnsi="Calibri"/>
            <w:noProof/>
          </w:rPr>
          <w:t>Understanding DAI</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_Toc445131085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338</w:t>
        </w:r>
        <w:r w:rsidR="002B424F" w:rsidRPr="00677940">
          <w:rPr>
            <w:rFonts w:ascii="Calibri" w:hAnsi="Calibri"/>
            <w:noProof/>
            <w:webHidden/>
          </w:rPr>
          <w:fldChar w:fldCharType="end"/>
        </w:r>
      </w:hyperlink>
    </w:p>
    <w:p w14:paraId="424F5605" w14:textId="77777777" w:rsidR="002B424F" w:rsidRPr="00677940" w:rsidRDefault="002D70ED" w:rsidP="00FF5482">
      <w:pPr>
        <w:pStyle w:val="30"/>
        <w:rPr>
          <w:rFonts w:eastAsiaTheme="minorEastAsia" w:cstheme="minorBidi"/>
          <w:snapToGrid/>
          <w:kern w:val="0"/>
          <w:sz w:val="22"/>
          <w:szCs w:val="22"/>
        </w:rPr>
      </w:pPr>
      <w:hyperlink w:anchor="_Toc445131086" w:history="1">
        <w:r w:rsidR="002B424F" w:rsidRPr="00677940">
          <w:rPr>
            <w:rStyle w:val="afffff2"/>
            <w:rFonts w:ascii="Calibri" w:hAnsi="Calibri"/>
          </w:rPr>
          <w:t>Understanding ARP</w:t>
        </w:r>
        <w:r w:rsidR="002B424F" w:rsidRPr="00677940">
          <w:rPr>
            <w:webHidden/>
          </w:rPr>
          <w:tab/>
        </w:r>
        <w:r w:rsidR="002B424F" w:rsidRPr="00677940">
          <w:rPr>
            <w:webHidden/>
          </w:rPr>
          <w:fldChar w:fldCharType="begin"/>
        </w:r>
        <w:r w:rsidR="002B424F" w:rsidRPr="00677940">
          <w:rPr>
            <w:webHidden/>
          </w:rPr>
          <w:instrText xml:space="preserve"> PAGEREF _Toc445131086 \h </w:instrText>
        </w:r>
        <w:r w:rsidR="002B424F" w:rsidRPr="00677940">
          <w:rPr>
            <w:webHidden/>
          </w:rPr>
        </w:r>
        <w:r w:rsidR="002B424F" w:rsidRPr="00677940">
          <w:rPr>
            <w:webHidden/>
          </w:rPr>
          <w:fldChar w:fldCharType="separate"/>
        </w:r>
        <w:r w:rsidR="002B424F" w:rsidRPr="00677940">
          <w:rPr>
            <w:webHidden/>
          </w:rPr>
          <w:t>338</w:t>
        </w:r>
        <w:r w:rsidR="002B424F" w:rsidRPr="00677940">
          <w:rPr>
            <w:webHidden/>
          </w:rPr>
          <w:fldChar w:fldCharType="end"/>
        </w:r>
      </w:hyperlink>
    </w:p>
    <w:p w14:paraId="78A3C359" w14:textId="77777777" w:rsidR="002B424F" w:rsidRPr="00677940" w:rsidRDefault="002D70ED" w:rsidP="00FF5482">
      <w:pPr>
        <w:pStyle w:val="30"/>
        <w:rPr>
          <w:rFonts w:eastAsiaTheme="minorEastAsia" w:cstheme="minorBidi"/>
          <w:snapToGrid/>
          <w:kern w:val="0"/>
          <w:sz w:val="22"/>
          <w:szCs w:val="22"/>
        </w:rPr>
      </w:pPr>
      <w:hyperlink w:anchor="_Toc445131087" w:history="1">
        <w:r w:rsidR="002B424F" w:rsidRPr="00677940">
          <w:rPr>
            <w:rStyle w:val="afffff2"/>
            <w:rFonts w:ascii="Calibri" w:hAnsi="Calibri"/>
          </w:rPr>
          <w:t>Understanding ARP Spoofing Attacks</w:t>
        </w:r>
        <w:r w:rsidR="002B424F" w:rsidRPr="00677940">
          <w:rPr>
            <w:webHidden/>
          </w:rPr>
          <w:tab/>
        </w:r>
        <w:r w:rsidR="002B424F" w:rsidRPr="00677940">
          <w:rPr>
            <w:webHidden/>
          </w:rPr>
          <w:fldChar w:fldCharType="begin"/>
        </w:r>
        <w:r w:rsidR="002B424F" w:rsidRPr="00677940">
          <w:rPr>
            <w:webHidden/>
          </w:rPr>
          <w:instrText xml:space="preserve"> PAGEREF _Toc445131087 \h </w:instrText>
        </w:r>
        <w:r w:rsidR="002B424F" w:rsidRPr="00677940">
          <w:rPr>
            <w:webHidden/>
          </w:rPr>
        </w:r>
        <w:r w:rsidR="002B424F" w:rsidRPr="00677940">
          <w:rPr>
            <w:webHidden/>
          </w:rPr>
          <w:fldChar w:fldCharType="separate"/>
        </w:r>
        <w:r w:rsidR="002B424F" w:rsidRPr="00677940">
          <w:rPr>
            <w:webHidden/>
          </w:rPr>
          <w:t>338</w:t>
        </w:r>
        <w:r w:rsidR="002B424F" w:rsidRPr="00677940">
          <w:rPr>
            <w:webHidden/>
          </w:rPr>
          <w:fldChar w:fldCharType="end"/>
        </w:r>
      </w:hyperlink>
    </w:p>
    <w:p w14:paraId="3D8A1CC0" w14:textId="77777777" w:rsidR="002B424F" w:rsidRPr="00677940" w:rsidRDefault="002D70ED" w:rsidP="00FF5482">
      <w:pPr>
        <w:pStyle w:val="30"/>
        <w:rPr>
          <w:rFonts w:eastAsiaTheme="minorEastAsia" w:cstheme="minorBidi"/>
          <w:snapToGrid/>
          <w:kern w:val="0"/>
          <w:sz w:val="22"/>
          <w:szCs w:val="22"/>
        </w:rPr>
      </w:pPr>
      <w:hyperlink w:anchor="_Toc445131088" w:history="1">
        <w:r w:rsidR="002B424F" w:rsidRPr="00677940">
          <w:rPr>
            <w:rStyle w:val="afffff2"/>
            <w:rFonts w:ascii="Calibri" w:hAnsi="Calibri"/>
          </w:rPr>
          <w:t>Understanding DAI and ARP Spoofing Attacks</w:t>
        </w:r>
        <w:r w:rsidR="002B424F" w:rsidRPr="00677940">
          <w:rPr>
            <w:webHidden/>
          </w:rPr>
          <w:tab/>
        </w:r>
        <w:r w:rsidR="002B424F" w:rsidRPr="00677940">
          <w:rPr>
            <w:webHidden/>
          </w:rPr>
          <w:fldChar w:fldCharType="begin"/>
        </w:r>
        <w:r w:rsidR="002B424F" w:rsidRPr="00677940">
          <w:rPr>
            <w:webHidden/>
          </w:rPr>
          <w:instrText xml:space="preserve"> PAGEREF _Toc445131088 \h </w:instrText>
        </w:r>
        <w:r w:rsidR="002B424F" w:rsidRPr="00677940">
          <w:rPr>
            <w:webHidden/>
          </w:rPr>
        </w:r>
        <w:r w:rsidR="002B424F" w:rsidRPr="00677940">
          <w:rPr>
            <w:webHidden/>
          </w:rPr>
          <w:fldChar w:fldCharType="separate"/>
        </w:r>
        <w:r w:rsidR="002B424F" w:rsidRPr="00677940">
          <w:rPr>
            <w:webHidden/>
          </w:rPr>
          <w:t>339</w:t>
        </w:r>
        <w:r w:rsidR="002B424F" w:rsidRPr="00677940">
          <w:rPr>
            <w:webHidden/>
          </w:rPr>
          <w:fldChar w:fldCharType="end"/>
        </w:r>
      </w:hyperlink>
    </w:p>
    <w:p w14:paraId="767DCF7B" w14:textId="77777777" w:rsidR="002B424F" w:rsidRPr="00677940" w:rsidRDefault="002D70ED" w:rsidP="00FF5482">
      <w:pPr>
        <w:pStyle w:val="30"/>
        <w:rPr>
          <w:rFonts w:eastAsiaTheme="minorEastAsia" w:cstheme="minorBidi"/>
          <w:snapToGrid/>
          <w:kern w:val="0"/>
          <w:sz w:val="22"/>
          <w:szCs w:val="22"/>
        </w:rPr>
      </w:pPr>
      <w:hyperlink w:anchor="_Toc445131089" w:history="1">
        <w:r w:rsidR="002B424F" w:rsidRPr="00677940">
          <w:rPr>
            <w:rStyle w:val="afffff2"/>
            <w:rFonts w:ascii="Calibri" w:hAnsi="Calibri"/>
          </w:rPr>
          <w:t>Interface Trust States and Network Security</w:t>
        </w:r>
        <w:r w:rsidR="002B424F" w:rsidRPr="00677940">
          <w:rPr>
            <w:webHidden/>
          </w:rPr>
          <w:tab/>
        </w:r>
        <w:r w:rsidR="002B424F" w:rsidRPr="00677940">
          <w:rPr>
            <w:webHidden/>
          </w:rPr>
          <w:fldChar w:fldCharType="begin"/>
        </w:r>
        <w:r w:rsidR="002B424F" w:rsidRPr="00677940">
          <w:rPr>
            <w:webHidden/>
          </w:rPr>
          <w:instrText xml:space="preserve"> PAGEREF _Toc445131089 \h </w:instrText>
        </w:r>
        <w:r w:rsidR="002B424F" w:rsidRPr="00677940">
          <w:rPr>
            <w:webHidden/>
          </w:rPr>
        </w:r>
        <w:r w:rsidR="002B424F" w:rsidRPr="00677940">
          <w:rPr>
            <w:webHidden/>
          </w:rPr>
          <w:fldChar w:fldCharType="separate"/>
        </w:r>
        <w:r w:rsidR="002B424F" w:rsidRPr="00677940">
          <w:rPr>
            <w:webHidden/>
          </w:rPr>
          <w:t>340</w:t>
        </w:r>
        <w:r w:rsidR="002B424F" w:rsidRPr="00677940">
          <w:rPr>
            <w:webHidden/>
          </w:rPr>
          <w:fldChar w:fldCharType="end"/>
        </w:r>
      </w:hyperlink>
    </w:p>
    <w:p w14:paraId="538DAACD" w14:textId="77777777" w:rsidR="002B424F" w:rsidRPr="00677940" w:rsidRDefault="002D70ED" w:rsidP="00FF5482">
      <w:pPr>
        <w:pStyle w:val="30"/>
        <w:rPr>
          <w:rFonts w:eastAsiaTheme="minorEastAsia" w:cstheme="minorBidi"/>
          <w:snapToGrid/>
          <w:kern w:val="0"/>
          <w:sz w:val="22"/>
          <w:szCs w:val="22"/>
        </w:rPr>
      </w:pPr>
      <w:hyperlink w:anchor="_Toc445131090" w:history="1">
        <w:r w:rsidR="002B424F" w:rsidRPr="00677940">
          <w:rPr>
            <w:rStyle w:val="afffff2"/>
            <w:rFonts w:ascii="Calibri" w:hAnsi="Calibri"/>
          </w:rPr>
          <w:t>Rate Limiting of ARP Packets</w:t>
        </w:r>
        <w:r w:rsidR="002B424F" w:rsidRPr="00677940">
          <w:rPr>
            <w:webHidden/>
          </w:rPr>
          <w:tab/>
        </w:r>
        <w:r w:rsidR="002B424F" w:rsidRPr="00677940">
          <w:rPr>
            <w:webHidden/>
          </w:rPr>
          <w:fldChar w:fldCharType="begin"/>
        </w:r>
        <w:r w:rsidR="002B424F" w:rsidRPr="00677940">
          <w:rPr>
            <w:webHidden/>
          </w:rPr>
          <w:instrText xml:space="preserve"> PAGEREF _Toc445131090 \h </w:instrText>
        </w:r>
        <w:r w:rsidR="002B424F" w:rsidRPr="00677940">
          <w:rPr>
            <w:webHidden/>
          </w:rPr>
        </w:r>
        <w:r w:rsidR="002B424F" w:rsidRPr="00677940">
          <w:rPr>
            <w:webHidden/>
          </w:rPr>
          <w:fldChar w:fldCharType="separate"/>
        </w:r>
        <w:r w:rsidR="002B424F" w:rsidRPr="00677940">
          <w:rPr>
            <w:webHidden/>
          </w:rPr>
          <w:t>341</w:t>
        </w:r>
        <w:r w:rsidR="002B424F" w:rsidRPr="00677940">
          <w:rPr>
            <w:webHidden/>
          </w:rPr>
          <w:fldChar w:fldCharType="end"/>
        </w:r>
      </w:hyperlink>
    </w:p>
    <w:p w14:paraId="7CDE63E5" w14:textId="77777777" w:rsidR="002B424F" w:rsidRPr="00677940" w:rsidRDefault="002D70ED" w:rsidP="00FF5482">
      <w:pPr>
        <w:pStyle w:val="30"/>
        <w:rPr>
          <w:rFonts w:eastAsiaTheme="minorEastAsia" w:cstheme="minorBidi"/>
          <w:snapToGrid/>
          <w:kern w:val="0"/>
          <w:sz w:val="22"/>
          <w:szCs w:val="22"/>
        </w:rPr>
      </w:pPr>
      <w:hyperlink w:anchor="_Toc445131091" w:history="1">
        <w:r w:rsidR="002B424F" w:rsidRPr="00677940">
          <w:rPr>
            <w:rStyle w:val="afffff2"/>
            <w:rFonts w:ascii="Calibri" w:hAnsi="Calibri"/>
          </w:rPr>
          <w:t>Relative Priority of ARP ACLs and DHCP Snooping Entries</w:t>
        </w:r>
        <w:r w:rsidR="002B424F" w:rsidRPr="00677940">
          <w:rPr>
            <w:webHidden/>
          </w:rPr>
          <w:tab/>
        </w:r>
        <w:r w:rsidR="002B424F" w:rsidRPr="00677940">
          <w:rPr>
            <w:webHidden/>
          </w:rPr>
          <w:fldChar w:fldCharType="begin"/>
        </w:r>
        <w:r w:rsidR="002B424F" w:rsidRPr="00677940">
          <w:rPr>
            <w:webHidden/>
          </w:rPr>
          <w:instrText xml:space="preserve"> PAGEREF _Toc445131091 \h </w:instrText>
        </w:r>
        <w:r w:rsidR="002B424F" w:rsidRPr="00677940">
          <w:rPr>
            <w:webHidden/>
          </w:rPr>
        </w:r>
        <w:r w:rsidR="002B424F" w:rsidRPr="00677940">
          <w:rPr>
            <w:webHidden/>
          </w:rPr>
          <w:fldChar w:fldCharType="separate"/>
        </w:r>
        <w:r w:rsidR="002B424F" w:rsidRPr="00677940">
          <w:rPr>
            <w:webHidden/>
          </w:rPr>
          <w:t>342</w:t>
        </w:r>
        <w:r w:rsidR="002B424F" w:rsidRPr="00677940">
          <w:rPr>
            <w:webHidden/>
          </w:rPr>
          <w:fldChar w:fldCharType="end"/>
        </w:r>
      </w:hyperlink>
    </w:p>
    <w:p w14:paraId="7AAB37D5" w14:textId="77777777" w:rsidR="002B424F" w:rsidRPr="00677940" w:rsidRDefault="002D70ED" w:rsidP="00FF5482">
      <w:pPr>
        <w:pStyle w:val="30"/>
        <w:rPr>
          <w:rFonts w:eastAsiaTheme="minorEastAsia" w:cstheme="minorBidi"/>
          <w:snapToGrid/>
          <w:kern w:val="0"/>
          <w:sz w:val="22"/>
          <w:szCs w:val="22"/>
        </w:rPr>
      </w:pPr>
      <w:hyperlink w:anchor="_Toc445131092" w:history="1">
        <w:r w:rsidR="002B424F" w:rsidRPr="00677940">
          <w:rPr>
            <w:rStyle w:val="afffff2"/>
            <w:rFonts w:ascii="Calibri" w:hAnsi="Calibri"/>
          </w:rPr>
          <w:t>Logging of Dropped Packets</w:t>
        </w:r>
        <w:r w:rsidR="002B424F" w:rsidRPr="00677940">
          <w:rPr>
            <w:webHidden/>
          </w:rPr>
          <w:tab/>
        </w:r>
        <w:r w:rsidR="002B424F" w:rsidRPr="00677940">
          <w:rPr>
            <w:webHidden/>
          </w:rPr>
          <w:fldChar w:fldCharType="begin"/>
        </w:r>
        <w:r w:rsidR="002B424F" w:rsidRPr="00677940">
          <w:rPr>
            <w:webHidden/>
          </w:rPr>
          <w:instrText xml:space="preserve"> PAGEREF _Toc445131092 \h </w:instrText>
        </w:r>
        <w:r w:rsidR="002B424F" w:rsidRPr="00677940">
          <w:rPr>
            <w:webHidden/>
          </w:rPr>
        </w:r>
        <w:r w:rsidR="002B424F" w:rsidRPr="00677940">
          <w:rPr>
            <w:webHidden/>
          </w:rPr>
          <w:fldChar w:fldCharType="separate"/>
        </w:r>
        <w:r w:rsidR="002B424F" w:rsidRPr="00677940">
          <w:rPr>
            <w:webHidden/>
          </w:rPr>
          <w:t>342</w:t>
        </w:r>
        <w:r w:rsidR="002B424F" w:rsidRPr="00677940">
          <w:rPr>
            <w:webHidden/>
          </w:rPr>
          <w:fldChar w:fldCharType="end"/>
        </w:r>
      </w:hyperlink>
    </w:p>
    <w:p w14:paraId="1589D919" w14:textId="77777777" w:rsidR="002B424F" w:rsidRPr="00677940" w:rsidRDefault="002D70ED" w:rsidP="00FF5482">
      <w:pPr>
        <w:pStyle w:val="30"/>
        <w:rPr>
          <w:rFonts w:eastAsiaTheme="minorEastAsia" w:cstheme="minorBidi"/>
          <w:snapToGrid/>
          <w:kern w:val="0"/>
          <w:sz w:val="22"/>
          <w:szCs w:val="22"/>
        </w:rPr>
      </w:pPr>
      <w:hyperlink w:anchor="_Toc445131093" w:history="1">
        <w:r w:rsidR="002B424F" w:rsidRPr="00677940">
          <w:rPr>
            <w:rStyle w:val="afffff2"/>
            <w:rFonts w:ascii="Calibri" w:hAnsi="Calibri"/>
          </w:rPr>
          <w:t>Default DAI Configuration</w:t>
        </w:r>
        <w:r w:rsidR="002B424F" w:rsidRPr="00677940">
          <w:rPr>
            <w:webHidden/>
          </w:rPr>
          <w:tab/>
        </w:r>
        <w:r w:rsidR="002B424F" w:rsidRPr="00677940">
          <w:rPr>
            <w:webHidden/>
          </w:rPr>
          <w:fldChar w:fldCharType="begin"/>
        </w:r>
        <w:r w:rsidR="002B424F" w:rsidRPr="00677940">
          <w:rPr>
            <w:webHidden/>
          </w:rPr>
          <w:instrText xml:space="preserve"> PAGEREF _Toc445131093 \h </w:instrText>
        </w:r>
        <w:r w:rsidR="002B424F" w:rsidRPr="00677940">
          <w:rPr>
            <w:webHidden/>
          </w:rPr>
        </w:r>
        <w:r w:rsidR="002B424F" w:rsidRPr="00677940">
          <w:rPr>
            <w:webHidden/>
          </w:rPr>
          <w:fldChar w:fldCharType="separate"/>
        </w:r>
        <w:r w:rsidR="002B424F" w:rsidRPr="00677940">
          <w:rPr>
            <w:webHidden/>
          </w:rPr>
          <w:t>342</w:t>
        </w:r>
        <w:r w:rsidR="002B424F" w:rsidRPr="00677940">
          <w:rPr>
            <w:webHidden/>
          </w:rPr>
          <w:fldChar w:fldCharType="end"/>
        </w:r>
      </w:hyperlink>
    </w:p>
    <w:p w14:paraId="645A4B27" w14:textId="77777777" w:rsidR="002B424F" w:rsidRPr="00677940" w:rsidRDefault="002D70ED">
      <w:pPr>
        <w:pStyle w:val="20"/>
        <w:rPr>
          <w:rFonts w:ascii="Calibri" w:eastAsiaTheme="minorEastAsia" w:hAnsi="Calibri" w:cstheme="minorBidi"/>
          <w:noProof/>
          <w:snapToGrid/>
          <w:kern w:val="0"/>
          <w:sz w:val="22"/>
          <w:szCs w:val="22"/>
        </w:rPr>
      </w:pPr>
      <w:hyperlink w:anchor="_Toc445131094" w:history="1">
        <w:r w:rsidR="002B424F" w:rsidRPr="00677940">
          <w:rPr>
            <w:rStyle w:val="afffff2"/>
            <w:rFonts w:ascii="Calibri" w:hAnsi="Calibri"/>
            <w:noProof/>
          </w:rPr>
          <w:t>DAI Configuration Guidelines and Restriction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_Toc445131094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343</w:t>
        </w:r>
        <w:r w:rsidR="002B424F" w:rsidRPr="00677940">
          <w:rPr>
            <w:rFonts w:ascii="Calibri" w:hAnsi="Calibri"/>
            <w:noProof/>
            <w:webHidden/>
          </w:rPr>
          <w:fldChar w:fldCharType="end"/>
        </w:r>
      </w:hyperlink>
    </w:p>
    <w:p w14:paraId="77020469" w14:textId="77777777" w:rsidR="002B424F" w:rsidRPr="00677940" w:rsidRDefault="002D70ED">
      <w:pPr>
        <w:pStyle w:val="20"/>
        <w:rPr>
          <w:rFonts w:ascii="Calibri" w:eastAsiaTheme="minorEastAsia" w:hAnsi="Calibri" w:cstheme="minorBidi"/>
          <w:noProof/>
          <w:snapToGrid/>
          <w:kern w:val="0"/>
          <w:sz w:val="22"/>
          <w:szCs w:val="22"/>
        </w:rPr>
      </w:pPr>
      <w:hyperlink w:anchor="_Toc445131095" w:history="1">
        <w:r w:rsidR="002B424F" w:rsidRPr="00677940">
          <w:rPr>
            <w:rStyle w:val="afffff2"/>
            <w:rFonts w:ascii="Calibri" w:hAnsi="Calibri"/>
            <w:noProof/>
          </w:rPr>
          <w:t>Configuring DAI</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_Toc445131095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344</w:t>
        </w:r>
        <w:r w:rsidR="002B424F" w:rsidRPr="00677940">
          <w:rPr>
            <w:rFonts w:ascii="Calibri" w:hAnsi="Calibri"/>
            <w:noProof/>
            <w:webHidden/>
          </w:rPr>
          <w:fldChar w:fldCharType="end"/>
        </w:r>
      </w:hyperlink>
    </w:p>
    <w:p w14:paraId="237029E8" w14:textId="77777777" w:rsidR="002B424F" w:rsidRPr="00677940" w:rsidRDefault="002D70ED" w:rsidP="00FF5482">
      <w:pPr>
        <w:pStyle w:val="30"/>
        <w:rPr>
          <w:rFonts w:eastAsiaTheme="minorEastAsia" w:cstheme="minorBidi"/>
          <w:snapToGrid/>
          <w:kern w:val="0"/>
          <w:sz w:val="22"/>
          <w:szCs w:val="22"/>
        </w:rPr>
      </w:pPr>
      <w:hyperlink w:anchor="_Toc445131096" w:history="1">
        <w:r w:rsidR="002B424F" w:rsidRPr="00677940">
          <w:rPr>
            <w:rStyle w:val="afffff2"/>
            <w:rFonts w:ascii="Calibri" w:hAnsi="Calibri"/>
          </w:rPr>
          <w:t>Enabling DAI on VLANs</w:t>
        </w:r>
        <w:r w:rsidR="002B424F" w:rsidRPr="00677940">
          <w:rPr>
            <w:webHidden/>
          </w:rPr>
          <w:tab/>
        </w:r>
        <w:r w:rsidR="002B424F" w:rsidRPr="00677940">
          <w:rPr>
            <w:webHidden/>
          </w:rPr>
          <w:fldChar w:fldCharType="begin"/>
        </w:r>
        <w:r w:rsidR="002B424F" w:rsidRPr="00677940">
          <w:rPr>
            <w:webHidden/>
          </w:rPr>
          <w:instrText xml:space="preserve"> PAGEREF _Toc445131096 \h </w:instrText>
        </w:r>
        <w:r w:rsidR="002B424F" w:rsidRPr="00677940">
          <w:rPr>
            <w:webHidden/>
          </w:rPr>
        </w:r>
        <w:r w:rsidR="002B424F" w:rsidRPr="00677940">
          <w:rPr>
            <w:webHidden/>
          </w:rPr>
          <w:fldChar w:fldCharType="separate"/>
        </w:r>
        <w:r w:rsidR="002B424F" w:rsidRPr="00677940">
          <w:rPr>
            <w:webHidden/>
          </w:rPr>
          <w:t>344</w:t>
        </w:r>
        <w:r w:rsidR="002B424F" w:rsidRPr="00677940">
          <w:rPr>
            <w:webHidden/>
          </w:rPr>
          <w:fldChar w:fldCharType="end"/>
        </w:r>
      </w:hyperlink>
    </w:p>
    <w:p w14:paraId="21046334" w14:textId="77777777" w:rsidR="002B424F" w:rsidRPr="00677940" w:rsidRDefault="002D70ED" w:rsidP="00FF5482">
      <w:pPr>
        <w:pStyle w:val="30"/>
        <w:rPr>
          <w:rFonts w:eastAsiaTheme="minorEastAsia" w:cstheme="minorBidi"/>
          <w:snapToGrid/>
          <w:kern w:val="0"/>
          <w:sz w:val="22"/>
          <w:szCs w:val="22"/>
        </w:rPr>
      </w:pPr>
      <w:hyperlink w:anchor="_Toc445131097" w:history="1">
        <w:r w:rsidR="002B424F" w:rsidRPr="00677940">
          <w:rPr>
            <w:rStyle w:val="afffff2"/>
            <w:rFonts w:ascii="Calibri" w:hAnsi="Calibri"/>
          </w:rPr>
          <w:t>Configuring the DAI Interface Trust State</w:t>
        </w:r>
        <w:r w:rsidR="002B424F" w:rsidRPr="00677940">
          <w:rPr>
            <w:webHidden/>
          </w:rPr>
          <w:tab/>
        </w:r>
        <w:r w:rsidR="002B424F" w:rsidRPr="00677940">
          <w:rPr>
            <w:webHidden/>
          </w:rPr>
          <w:fldChar w:fldCharType="begin"/>
        </w:r>
        <w:r w:rsidR="002B424F" w:rsidRPr="00677940">
          <w:rPr>
            <w:webHidden/>
          </w:rPr>
          <w:instrText xml:space="preserve"> PAGEREF _Toc445131097 \h </w:instrText>
        </w:r>
        <w:r w:rsidR="002B424F" w:rsidRPr="00677940">
          <w:rPr>
            <w:webHidden/>
          </w:rPr>
        </w:r>
        <w:r w:rsidR="002B424F" w:rsidRPr="00677940">
          <w:rPr>
            <w:webHidden/>
          </w:rPr>
          <w:fldChar w:fldCharType="separate"/>
        </w:r>
        <w:r w:rsidR="002B424F" w:rsidRPr="00677940">
          <w:rPr>
            <w:webHidden/>
          </w:rPr>
          <w:t>346</w:t>
        </w:r>
        <w:r w:rsidR="002B424F" w:rsidRPr="00677940">
          <w:rPr>
            <w:webHidden/>
          </w:rPr>
          <w:fldChar w:fldCharType="end"/>
        </w:r>
      </w:hyperlink>
    </w:p>
    <w:p w14:paraId="405E8507" w14:textId="77777777" w:rsidR="002B424F" w:rsidRPr="00677940" w:rsidRDefault="002D70ED" w:rsidP="00FF5482">
      <w:pPr>
        <w:pStyle w:val="30"/>
        <w:rPr>
          <w:rFonts w:eastAsiaTheme="minorEastAsia" w:cstheme="minorBidi"/>
          <w:snapToGrid/>
          <w:kern w:val="0"/>
          <w:sz w:val="22"/>
          <w:szCs w:val="22"/>
        </w:rPr>
      </w:pPr>
      <w:hyperlink w:anchor="_Toc445131098" w:history="1">
        <w:r w:rsidR="002B424F" w:rsidRPr="00677940">
          <w:rPr>
            <w:rStyle w:val="afffff2"/>
            <w:rFonts w:ascii="Calibri" w:hAnsi="Calibri"/>
          </w:rPr>
          <w:t>Applying ARP ACLs for DAI Filtering</w:t>
        </w:r>
        <w:r w:rsidR="002B424F" w:rsidRPr="00677940">
          <w:rPr>
            <w:webHidden/>
          </w:rPr>
          <w:tab/>
        </w:r>
        <w:r w:rsidR="002B424F" w:rsidRPr="00677940">
          <w:rPr>
            <w:webHidden/>
          </w:rPr>
          <w:fldChar w:fldCharType="begin"/>
        </w:r>
        <w:r w:rsidR="002B424F" w:rsidRPr="00677940">
          <w:rPr>
            <w:webHidden/>
          </w:rPr>
          <w:instrText xml:space="preserve"> PAGEREF _Toc445131098 \h </w:instrText>
        </w:r>
        <w:r w:rsidR="002B424F" w:rsidRPr="00677940">
          <w:rPr>
            <w:webHidden/>
          </w:rPr>
        </w:r>
        <w:r w:rsidR="002B424F" w:rsidRPr="00677940">
          <w:rPr>
            <w:webHidden/>
          </w:rPr>
          <w:fldChar w:fldCharType="separate"/>
        </w:r>
        <w:r w:rsidR="002B424F" w:rsidRPr="00677940">
          <w:rPr>
            <w:webHidden/>
          </w:rPr>
          <w:t>346</w:t>
        </w:r>
        <w:r w:rsidR="002B424F" w:rsidRPr="00677940">
          <w:rPr>
            <w:webHidden/>
          </w:rPr>
          <w:fldChar w:fldCharType="end"/>
        </w:r>
      </w:hyperlink>
    </w:p>
    <w:p w14:paraId="05222DCC" w14:textId="77777777" w:rsidR="002B424F" w:rsidRPr="00677940" w:rsidRDefault="002D70ED" w:rsidP="00FF5482">
      <w:pPr>
        <w:pStyle w:val="30"/>
        <w:rPr>
          <w:rFonts w:eastAsiaTheme="minorEastAsia" w:cstheme="minorBidi"/>
          <w:snapToGrid/>
          <w:kern w:val="0"/>
          <w:sz w:val="22"/>
          <w:szCs w:val="22"/>
        </w:rPr>
      </w:pPr>
      <w:hyperlink w:anchor="_Toc445131099" w:history="1">
        <w:r w:rsidR="002B424F" w:rsidRPr="00677940">
          <w:rPr>
            <w:rStyle w:val="afffff2"/>
            <w:rFonts w:ascii="Calibri" w:hAnsi="Calibri"/>
          </w:rPr>
          <w:t>Configuring ARP Packet Rate Limiting</w:t>
        </w:r>
        <w:r w:rsidR="002B424F" w:rsidRPr="00677940">
          <w:rPr>
            <w:webHidden/>
          </w:rPr>
          <w:tab/>
        </w:r>
        <w:r w:rsidR="002B424F" w:rsidRPr="00677940">
          <w:rPr>
            <w:webHidden/>
          </w:rPr>
          <w:fldChar w:fldCharType="begin"/>
        </w:r>
        <w:r w:rsidR="002B424F" w:rsidRPr="00677940">
          <w:rPr>
            <w:webHidden/>
          </w:rPr>
          <w:instrText xml:space="preserve"> PAGEREF _Toc445131099 \h </w:instrText>
        </w:r>
        <w:r w:rsidR="002B424F" w:rsidRPr="00677940">
          <w:rPr>
            <w:webHidden/>
          </w:rPr>
        </w:r>
        <w:r w:rsidR="002B424F" w:rsidRPr="00677940">
          <w:rPr>
            <w:webHidden/>
          </w:rPr>
          <w:fldChar w:fldCharType="separate"/>
        </w:r>
        <w:r w:rsidR="002B424F" w:rsidRPr="00677940">
          <w:rPr>
            <w:webHidden/>
          </w:rPr>
          <w:t>347</w:t>
        </w:r>
        <w:r w:rsidR="002B424F" w:rsidRPr="00677940">
          <w:rPr>
            <w:webHidden/>
          </w:rPr>
          <w:fldChar w:fldCharType="end"/>
        </w:r>
      </w:hyperlink>
    </w:p>
    <w:p w14:paraId="0B438CD5" w14:textId="77777777" w:rsidR="002B424F" w:rsidRPr="00677940" w:rsidRDefault="002D70ED" w:rsidP="00FF5482">
      <w:pPr>
        <w:pStyle w:val="30"/>
        <w:rPr>
          <w:rFonts w:eastAsiaTheme="minorEastAsia" w:cstheme="minorBidi"/>
          <w:snapToGrid/>
          <w:kern w:val="0"/>
          <w:sz w:val="22"/>
          <w:szCs w:val="22"/>
        </w:rPr>
      </w:pPr>
      <w:hyperlink w:anchor="_Toc445131100" w:history="1">
        <w:r w:rsidR="002B424F" w:rsidRPr="00677940">
          <w:rPr>
            <w:rStyle w:val="afffff2"/>
            <w:rFonts w:ascii="Calibri" w:hAnsi="Calibri"/>
          </w:rPr>
          <w:t>Enabling DAI Error-Disabled Recovery</w:t>
        </w:r>
        <w:r w:rsidR="002B424F" w:rsidRPr="00677940">
          <w:rPr>
            <w:webHidden/>
          </w:rPr>
          <w:tab/>
        </w:r>
        <w:r w:rsidR="002B424F" w:rsidRPr="00677940">
          <w:rPr>
            <w:webHidden/>
          </w:rPr>
          <w:fldChar w:fldCharType="begin"/>
        </w:r>
        <w:r w:rsidR="002B424F" w:rsidRPr="00677940">
          <w:rPr>
            <w:webHidden/>
          </w:rPr>
          <w:instrText xml:space="preserve"> PAGEREF _Toc445131100 \h </w:instrText>
        </w:r>
        <w:r w:rsidR="002B424F" w:rsidRPr="00677940">
          <w:rPr>
            <w:webHidden/>
          </w:rPr>
        </w:r>
        <w:r w:rsidR="002B424F" w:rsidRPr="00677940">
          <w:rPr>
            <w:webHidden/>
          </w:rPr>
          <w:fldChar w:fldCharType="separate"/>
        </w:r>
        <w:r w:rsidR="002B424F" w:rsidRPr="00677940">
          <w:rPr>
            <w:webHidden/>
          </w:rPr>
          <w:t>348</w:t>
        </w:r>
        <w:r w:rsidR="002B424F" w:rsidRPr="00677940">
          <w:rPr>
            <w:webHidden/>
          </w:rPr>
          <w:fldChar w:fldCharType="end"/>
        </w:r>
      </w:hyperlink>
    </w:p>
    <w:p w14:paraId="397E70D1" w14:textId="77777777" w:rsidR="002B424F" w:rsidRPr="00677940" w:rsidRDefault="002D70ED" w:rsidP="00FF5482">
      <w:pPr>
        <w:pStyle w:val="30"/>
        <w:rPr>
          <w:rFonts w:eastAsiaTheme="minorEastAsia" w:cstheme="minorBidi"/>
          <w:snapToGrid/>
          <w:kern w:val="0"/>
          <w:sz w:val="22"/>
          <w:szCs w:val="22"/>
        </w:rPr>
      </w:pPr>
      <w:hyperlink w:anchor="_Toc445131101" w:history="1">
        <w:r w:rsidR="002B424F" w:rsidRPr="00677940">
          <w:rPr>
            <w:rStyle w:val="afffff2"/>
            <w:rFonts w:ascii="Calibri" w:hAnsi="Calibri"/>
          </w:rPr>
          <w:t>Enabling Additional Validation</w:t>
        </w:r>
        <w:r w:rsidR="002B424F" w:rsidRPr="00677940">
          <w:rPr>
            <w:webHidden/>
          </w:rPr>
          <w:tab/>
        </w:r>
        <w:r w:rsidR="002B424F" w:rsidRPr="00677940">
          <w:rPr>
            <w:webHidden/>
          </w:rPr>
          <w:fldChar w:fldCharType="begin"/>
        </w:r>
        <w:r w:rsidR="002B424F" w:rsidRPr="00677940">
          <w:rPr>
            <w:webHidden/>
          </w:rPr>
          <w:instrText xml:space="preserve"> PAGEREF _Toc445131101 \h </w:instrText>
        </w:r>
        <w:r w:rsidR="002B424F" w:rsidRPr="00677940">
          <w:rPr>
            <w:webHidden/>
          </w:rPr>
        </w:r>
        <w:r w:rsidR="002B424F" w:rsidRPr="00677940">
          <w:rPr>
            <w:webHidden/>
          </w:rPr>
          <w:fldChar w:fldCharType="separate"/>
        </w:r>
        <w:r w:rsidR="002B424F" w:rsidRPr="00677940">
          <w:rPr>
            <w:webHidden/>
          </w:rPr>
          <w:t>349</w:t>
        </w:r>
        <w:r w:rsidR="002B424F" w:rsidRPr="00677940">
          <w:rPr>
            <w:webHidden/>
          </w:rPr>
          <w:fldChar w:fldCharType="end"/>
        </w:r>
      </w:hyperlink>
    </w:p>
    <w:p w14:paraId="42BAC68F" w14:textId="77777777" w:rsidR="002B424F" w:rsidRPr="00677940" w:rsidRDefault="002D70ED">
      <w:pPr>
        <w:pStyle w:val="20"/>
        <w:rPr>
          <w:rFonts w:ascii="Calibri" w:eastAsiaTheme="minorEastAsia" w:hAnsi="Calibri" w:cstheme="minorBidi"/>
          <w:noProof/>
          <w:snapToGrid/>
          <w:kern w:val="0"/>
          <w:sz w:val="22"/>
          <w:szCs w:val="22"/>
        </w:rPr>
      </w:pPr>
      <w:hyperlink w:anchor="_Toc445131102" w:history="1">
        <w:r w:rsidR="002B424F" w:rsidRPr="00677940">
          <w:rPr>
            <w:rStyle w:val="afffff2"/>
            <w:rFonts w:ascii="Calibri" w:hAnsi="Calibri"/>
            <w:noProof/>
          </w:rPr>
          <w:t>Configuring DAI Logging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_Toc445131102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352</w:t>
        </w:r>
        <w:r w:rsidR="002B424F" w:rsidRPr="00677940">
          <w:rPr>
            <w:rFonts w:ascii="Calibri" w:hAnsi="Calibri"/>
            <w:noProof/>
            <w:webHidden/>
          </w:rPr>
          <w:fldChar w:fldCharType="end"/>
        </w:r>
      </w:hyperlink>
    </w:p>
    <w:p w14:paraId="1260447A" w14:textId="77777777" w:rsidR="002B424F" w:rsidRPr="00677940" w:rsidRDefault="002D70ED" w:rsidP="00FF5482">
      <w:pPr>
        <w:pStyle w:val="30"/>
        <w:rPr>
          <w:rFonts w:eastAsiaTheme="minorEastAsia" w:cstheme="minorBidi"/>
          <w:snapToGrid/>
          <w:kern w:val="0"/>
          <w:sz w:val="22"/>
          <w:szCs w:val="22"/>
        </w:rPr>
      </w:pPr>
      <w:hyperlink w:anchor="_Toc445131103" w:history="1">
        <w:r w:rsidR="002B424F" w:rsidRPr="00677940">
          <w:rPr>
            <w:rStyle w:val="afffff2"/>
            <w:rFonts w:ascii="Calibri" w:hAnsi="Calibri"/>
          </w:rPr>
          <w:t>DAI Logging Overview</w:t>
        </w:r>
        <w:r w:rsidR="002B424F" w:rsidRPr="00677940">
          <w:rPr>
            <w:webHidden/>
          </w:rPr>
          <w:tab/>
        </w:r>
        <w:r w:rsidR="002B424F" w:rsidRPr="00677940">
          <w:rPr>
            <w:webHidden/>
          </w:rPr>
          <w:fldChar w:fldCharType="begin"/>
        </w:r>
        <w:r w:rsidR="002B424F" w:rsidRPr="00677940">
          <w:rPr>
            <w:webHidden/>
          </w:rPr>
          <w:instrText xml:space="preserve"> PAGEREF _Toc445131103 \h </w:instrText>
        </w:r>
        <w:r w:rsidR="002B424F" w:rsidRPr="00677940">
          <w:rPr>
            <w:webHidden/>
          </w:rPr>
        </w:r>
        <w:r w:rsidR="002B424F" w:rsidRPr="00677940">
          <w:rPr>
            <w:webHidden/>
          </w:rPr>
          <w:fldChar w:fldCharType="separate"/>
        </w:r>
        <w:r w:rsidR="002B424F" w:rsidRPr="00677940">
          <w:rPr>
            <w:webHidden/>
          </w:rPr>
          <w:t>352</w:t>
        </w:r>
        <w:r w:rsidR="002B424F" w:rsidRPr="00677940">
          <w:rPr>
            <w:webHidden/>
          </w:rPr>
          <w:fldChar w:fldCharType="end"/>
        </w:r>
      </w:hyperlink>
    </w:p>
    <w:p w14:paraId="122FBEB6" w14:textId="77777777" w:rsidR="002B424F" w:rsidRPr="00677940" w:rsidRDefault="002D70ED" w:rsidP="00FF5482">
      <w:pPr>
        <w:pStyle w:val="30"/>
        <w:rPr>
          <w:rFonts w:eastAsiaTheme="minorEastAsia" w:cstheme="minorBidi"/>
          <w:snapToGrid/>
          <w:kern w:val="0"/>
          <w:sz w:val="22"/>
          <w:szCs w:val="22"/>
        </w:rPr>
      </w:pPr>
      <w:hyperlink w:anchor="_Toc445131104" w:history="1">
        <w:r w:rsidR="002B424F" w:rsidRPr="00677940">
          <w:rPr>
            <w:rStyle w:val="afffff2"/>
            <w:rFonts w:ascii="Calibri" w:hAnsi="Calibri"/>
          </w:rPr>
          <w:t>Configuring the DAI Logging Buffer Size</w:t>
        </w:r>
        <w:r w:rsidR="002B424F" w:rsidRPr="00677940">
          <w:rPr>
            <w:webHidden/>
          </w:rPr>
          <w:tab/>
        </w:r>
        <w:r w:rsidR="002B424F" w:rsidRPr="00677940">
          <w:rPr>
            <w:webHidden/>
          </w:rPr>
          <w:fldChar w:fldCharType="begin"/>
        </w:r>
        <w:r w:rsidR="002B424F" w:rsidRPr="00677940">
          <w:rPr>
            <w:webHidden/>
          </w:rPr>
          <w:instrText xml:space="preserve"> PAGEREF _Toc445131104 \h </w:instrText>
        </w:r>
        <w:r w:rsidR="002B424F" w:rsidRPr="00677940">
          <w:rPr>
            <w:webHidden/>
          </w:rPr>
        </w:r>
        <w:r w:rsidR="002B424F" w:rsidRPr="00677940">
          <w:rPr>
            <w:webHidden/>
          </w:rPr>
          <w:fldChar w:fldCharType="separate"/>
        </w:r>
        <w:r w:rsidR="002B424F" w:rsidRPr="00677940">
          <w:rPr>
            <w:webHidden/>
          </w:rPr>
          <w:t>352</w:t>
        </w:r>
        <w:r w:rsidR="002B424F" w:rsidRPr="00677940">
          <w:rPr>
            <w:webHidden/>
          </w:rPr>
          <w:fldChar w:fldCharType="end"/>
        </w:r>
      </w:hyperlink>
    </w:p>
    <w:p w14:paraId="4CB3FD0B" w14:textId="77777777" w:rsidR="002B424F" w:rsidRPr="00677940" w:rsidRDefault="002D70ED" w:rsidP="00FF5482">
      <w:pPr>
        <w:pStyle w:val="30"/>
        <w:rPr>
          <w:rFonts w:eastAsiaTheme="minorEastAsia" w:cstheme="minorBidi"/>
          <w:snapToGrid/>
          <w:kern w:val="0"/>
          <w:sz w:val="22"/>
          <w:szCs w:val="22"/>
        </w:rPr>
      </w:pPr>
      <w:hyperlink w:anchor="_Toc445131105" w:history="1">
        <w:r w:rsidR="002B424F" w:rsidRPr="00677940">
          <w:rPr>
            <w:rStyle w:val="afffff2"/>
            <w:rFonts w:ascii="Calibri" w:hAnsi="Calibri"/>
          </w:rPr>
          <w:t>Configuring the DAI Logging System Messages</w:t>
        </w:r>
        <w:r w:rsidR="002B424F" w:rsidRPr="00677940">
          <w:rPr>
            <w:webHidden/>
          </w:rPr>
          <w:tab/>
        </w:r>
        <w:r w:rsidR="002B424F" w:rsidRPr="00677940">
          <w:rPr>
            <w:webHidden/>
          </w:rPr>
          <w:fldChar w:fldCharType="begin"/>
        </w:r>
        <w:r w:rsidR="002B424F" w:rsidRPr="00677940">
          <w:rPr>
            <w:webHidden/>
          </w:rPr>
          <w:instrText xml:space="preserve"> PAGEREF _Toc445131105 \h </w:instrText>
        </w:r>
        <w:r w:rsidR="002B424F" w:rsidRPr="00677940">
          <w:rPr>
            <w:webHidden/>
          </w:rPr>
        </w:r>
        <w:r w:rsidR="002B424F" w:rsidRPr="00677940">
          <w:rPr>
            <w:webHidden/>
          </w:rPr>
          <w:fldChar w:fldCharType="separate"/>
        </w:r>
        <w:r w:rsidR="002B424F" w:rsidRPr="00677940">
          <w:rPr>
            <w:webHidden/>
          </w:rPr>
          <w:t>352</w:t>
        </w:r>
        <w:r w:rsidR="002B424F" w:rsidRPr="00677940">
          <w:rPr>
            <w:webHidden/>
          </w:rPr>
          <w:fldChar w:fldCharType="end"/>
        </w:r>
      </w:hyperlink>
    </w:p>
    <w:p w14:paraId="2FFF804A" w14:textId="77777777" w:rsidR="002B424F" w:rsidRPr="00677940" w:rsidRDefault="002D70ED" w:rsidP="00FF5482">
      <w:pPr>
        <w:pStyle w:val="30"/>
        <w:rPr>
          <w:rFonts w:eastAsiaTheme="minorEastAsia" w:cstheme="minorBidi"/>
          <w:snapToGrid/>
          <w:kern w:val="0"/>
          <w:sz w:val="22"/>
          <w:szCs w:val="22"/>
        </w:rPr>
      </w:pPr>
      <w:hyperlink w:anchor="_Toc445131106" w:history="1">
        <w:r w:rsidR="002B424F" w:rsidRPr="00677940">
          <w:rPr>
            <w:rStyle w:val="afffff2"/>
            <w:rFonts w:ascii="Calibri" w:hAnsi="Calibri"/>
          </w:rPr>
          <w:t>Configuring the DAI Log Filtering</w:t>
        </w:r>
        <w:r w:rsidR="002B424F" w:rsidRPr="00677940">
          <w:rPr>
            <w:webHidden/>
          </w:rPr>
          <w:tab/>
        </w:r>
        <w:r w:rsidR="002B424F" w:rsidRPr="00677940">
          <w:rPr>
            <w:webHidden/>
          </w:rPr>
          <w:fldChar w:fldCharType="begin"/>
        </w:r>
        <w:r w:rsidR="002B424F" w:rsidRPr="00677940">
          <w:rPr>
            <w:webHidden/>
          </w:rPr>
          <w:instrText xml:space="preserve"> PAGEREF _Toc445131106 \h </w:instrText>
        </w:r>
        <w:r w:rsidR="002B424F" w:rsidRPr="00677940">
          <w:rPr>
            <w:webHidden/>
          </w:rPr>
        </w:r>
        <w:r w:rsidR="002B424F" w:rsidRPr="00677940">
          <w:rPr>
            <w:webHidden/>
          </w:rPr>
          <w:fldChar w:fldCharType="separate"/>
        </w:r>
        <w:r w:rsidR="002B424F" w:rsidRPr="00677940">
          <w:rPr>
            <w:webHidden/>
          </w:rPr>
          <w:t>353</w:t>
        </w:r>
        <w:r w:rsidR="002B424F" w:rsidRPr="00677940">
          <w:rPr>
            <w:webHidden/>
          </w:rPr>
          <w:fldChar w:fldCharType="end"/>
        </w:r>
      </w:hyperlink>
    </w:p>
    <w:p w14:paraId="77E962EF" w14:textId="77777777" w:rsidR="002B424F" w:rsidRPr="00677940" w:rsidRDefault="002D70ED" w:rsidP="00FF5482">
      <w:pPr>
        <w:pStyle w:val="30"/>
        <w:rPr>
          <w:rFonts w:eastAsiaTheme="minorEastAsia" w:cstheme="minorBidi"/>
          <w:snapToGrid/>
          <w:kern w:val="0"/>
          <w:sz w:val="22"/>
          <w:szCs w:val="22"/>
        </w:rPr>
      </w:pPr>
      <w:hyperlink w:anchor="_Toc445131107" w:history="1">
        <w:r w:rsidR="002B424F" w:rsidRPr="00677940">
          <w:rPr>
            <w:rStyle w:val="afffff2"/>
            <w:rFonts w:ascii="Calibri" w:hAnsi="Calibri"/>
          </w:rPr>
          <w:t>Displaying DAI Information</w:t>
        </w:r>
        <w:r w:rsidR="002B424F" w:rsidRPr="00677940">
          <w:rPr>
            <w:webHidden/>
          </w:rPr>
          <w:tab/>
        </w:r>
        <w:r w:rsidR="002B424F" w:rsidRPr="00677940">
          <w:rPr>
            <w:webHidden/>
          </w:rPr>
          <w:fldChar w:fldCharType="begin"/>
        </w:r>
        <w:r w:rsidR="002B424F" w:rsidRPr="00677940">
          <w:rPr>
            <w:webHidden/>
          </w:rPr>
          <w:instrText xml:space="preserve"> PAGEREF _Toc445131107 \h </w:instrText>
        </w:r>
        <w:r w:rsidR="002B424F" w:rsidRPr="00677940">
          <w:rPr>
            <w:webHidden/>
          </w:rPr>
        </w:r>
        <w:r w:rsidR="002B424F" w:rsidRPr="00677940">
          <w:rPr>
            <w:webHidden/>
          </w:rPr>
          <w:fldChar w:fldCharType="separate"/>
        </w:r>
        <w:r w:rsidR="002B424F" w:rsidRPr="00677940">
          <w:rPr>
            <w:webHidden/>
          </w:rPr>
          <w:t>354</w:t>
        </w:r>
        <w:r w:rsidR="002B424F" w:rsidRPr="00677940">
          <w:rPr>
            <w:webHidden/>
          </w:rPr>
          <w:fldChar w:fldCharType="end"/>
        </w:r>
      </w:hyperlink>
    </w:p>
    <w:p w14:paraId="4F8552AD" w14:textId="77777777" w:rsidR="002B424F" w:rsidRPr="00677940" w:rsidRDefault="002D70ED">
      <w:pPr>
        <w:pStyle w:val="20"/>
        <w:rPr>
          <w:rFonts w:ascii="Calibri" w:eastAsiaTheme="minorEastAsia" w:hAnsi="Calibri" w:cstheme="minorBidi"/>
          <w:noProof/>
          <w:snapToGrid/>
          <w:kern w:val="0"/>
          <w:sz w:val="22"/>
          <w:szCs w:val="22"/>
        </w:rPr>
      </w:pPr>
      <w:hyperlink w:anchor="_Toc445131108" w:history="1">
        <w:r w:rsidR="002B424F" w:rsidRPr="00677940">
          <w:rPr>
            <w:rStyle w:val="afffff2"/>
            <w:rFonts w:ascii="Calibri" w:hAnsi="Calibri"/>
            <w:noProof/>
          </w:rPr>
          <w:t>DAI Configuration Samples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_Toc445131108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356</w:t>
        </w:r>
        <w:r w:rsidR="002B424F" w:rsidRPr="00677940">
          <w:rPr>
            <w:rFonts w:ascii="Calibri" w:hAnsi="Calibri"/>
            <w:noProof/>
            <w:webHidden/>
          </w:rPr>
          <w:fldChar w:fldCharType="end"/>
        </w:r>
      </w:hyperlink>
    </w:p>
    <w:p w14:paraId="48C18765" w14:textId="77777777" w:rsidR="002B424F" w:rsidRPr="00677940" w:rsidRDefault="002D70ED" w:rsidP="00FF5482">
      <w:pPr>
        <w:pStyle w:val="30"/>
        <w:rPr>
          <w:rFonts w:eastAsiaTheme="minorEastAsia" w:cstheme="minorBidi"/>
          <w:snapToGrid/>
          <w:kern w:val="0"/>
          <w:sz w:val="22"/>
          <w:szCs w:val="22"/>
        </w:rPr>
      </w:pPr>
      <w:hyperlink w:anchor="_Toc445131109" w:history="1">
        <w:r w:rsidR="002B424F" w:rsidRPr="00677940">
          <w:rPr>
            <w:rStyle w:val="afffff2"/>
            <w:rFonts w:ascii="Calibri" w:hAnsi="Calibri"/>
          </w:rPr>
          <w:t>Sample: Interoperate with DHCP Relay</w:t>
        </w:r>
        <w:r w:rsidR="002B424F" w:rsidRPr="00677940">
          <w:rPr>
            <w:webHidden/>
          </w:rPr>
          <w:tab/>
        </w:r>
        <w:r w:rsidR="002B424F" w:rsidRPr="00677940">
          <w:rPr>
            <w:webHidden/>
          </w:rPr>
          <w:fldChar w:fldCharType="begin"/>
        </w:r>
        <w:r w:rsidR="002B424F" w:rsidRPr="00677940">
          <w:rPr>
            <w:webHidden/>
          </w:rPr>
          <w:instrText xml:space="preserve"> PAGEREF _Toc445131109 \h </w:instrText>
        </w:r>
        <w:r w:rsidR="002B424F" w:rsidRPr="00677940">
          <w:rPr>
            <w:webHidden/>
          </w:rPr>
        </w:r>
        <w:r w:rsidR="002B424F" w:rsidRPr="00677940">
          <w:rPr>
            <w:webHidden/>
          </w:rPr>
          <w:fldChar w:fldCharType="separate"/>
        </w:r>
        <w:r w:rsidR="002B424F" w:rsidRPr="00677940">
          <w:rPr>
            <w:webHidden/>
          </w:rPr>
          <w:t>356</w:t>
        </w:r>
        <w:r w:rsidR="002B424F" w:rsidRPr="00677940">
          <w:rPr>
            <w:webHidden/>
          </w:rPr>
          <w:fldChar w:fldCharType="end"/>
        </w:r>
      </w:hyperlink>
    </w:p>
    <w:p w14:paraId="437411A5"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110" w:history="1">
        <w:r w:rsidR="002B424F" w:rsidRPr="00677940">
          <w:rPr>
            <w:rStyle w:val="afffff2"/>
            <w:rFonts w:ascii="Calibri" w:hAnsi="Calibri"/>
            <w:noProof/>
            <w14:scene3d>
              <w14:camera w14:prst="orthographicFront"/>
              <w14:lightRig w14:rig="threePt" w14:dir="t">
                <w14:rot w14:lat="0" w14:lon="0" w14:rev="0"/>
              </w14:lightRig>
            </w14:scene3d>
          </w:rPr>
          <w:t>Chapter 20.</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Qos and ACL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_Toc445131110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358</w:t>
        </w:r>
        <w:r w:rsidR="002B424F" w:rsidRPr="00677940">
          <w:rPr>
            <w:rFonts w:ascii="Calibri" w:hAnsi="Calibri"/>
            <w:noProof/>
            <w:webHidden/>
          </w:rPr>
          <w:fldChar w:fldCharType="end"/>
        </w:r>
      </w:hyperlink>
    </w:p>
    <w:p w14:paraId="56D5CC9E" w14:textId="77777777" w:rsidR="002B424F" w:rsidRPr="00677940" w:rsidRDefault="002D70ED">
      <w:pPr>
        <w:pStyle w:val="20"/>
        <w:rPr>
          <w:rFonts w:ascii="Calibri" w:eastAsiaTheme="minorEastAsia" w:hAnsi="Calibri" w:cstheme="minorBidi"/>
          <w:noProof/>
          <w:snapToGrid/>
          <w:kern w:val="0"/>
          <w:sz w:val="22"/>
          <w:szCs w:val="22"/>
        </w:rPr>
      </w:pPr>
      <w:hyperlink w:anchor="_Toc445131111" w:history="1">
        <w:r w:rsidR="002B424F" w:rsidRPr="00677940">
          <w:rPr>
            <w:rStyle w:val="afffff2"/>
            <w:rFonts w:ascii="Calibri" w:hAnsi="Calibri"/>
            <w:noProof/>
          </w:rPr>
          <w:t>QOS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_Toc445131111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359</w:t>
        </w:r>
        <w:r w:rsidR="002B424F" w:rsidRPr="00677940">
          <w:rPr>
            <w:rFonts w:ascii="Calibri" w:hAnsi="Calibri"/>
            <w:noProof/>
            <w:webHidden/>
          </w:rPr>
          <w:fldChar w:fldCharType="end"/>
        </w:r>
      </w:hyperlink>
    </w:p>
    <w:p w14:paraId="6317B5E5" w14:textId="77777777" w:rsidR="002B424F" w:rsidRPr="00677940" w:rsidRDefault="002D70ED" w:rsidP="00FF5482">
      <w:pPr>
        <w:pStyle w:val="30"/>
        <w:rPr>
          <w:rFonts w:eastAsiaTheme="minorEastAsia" w:cstheme="minorBidi"/>
          <w:snapToGrid/>
          <w:kern w:val="0"/>
          <w:sz w:val="22"/>
          <w:szCs w:val="22"/>
        </w:rPr>
      </w:pPr>
      <w:hyperlink w:anchor="_Toc445131112" w:history="1">
        <w:r w:rsidR="002B424F" w:rsidRPr="00677940">
          <w:rPr>
            <w:rStyle w:val="afffff2"/>
            <w:rFonts w:ascii="Calibri" w:hAnsi="Calibri"/>
          </w:rPr>
          <w:t>Global Configuration</w:t>
        </w:r>
        <w:r w:rsidR="002B424F" w:rsidRPr="00677940">
          <w:rPr>
            <w:webHidden/>
          </w:rPr>
          <w:tab/>
        </w:r>
        <w:r w:rsidR="002B424F" w:rsidRPr="00677940">
          <w:rPr>
            <w:webHidden/>
          </w:rPr>
          <w:fldChar w:fldCharType="begin"/>
        </w:r>
        <w:r w:rsidR="002B424F" w:rsidRPr="00677940">
          <w:rPr>
            <w:webHidden/>
          </w:rPr>
          <w:instrText xml:space="preserve"> PAGEREF _Toc445131112 \h </w:instrText>
        </w:r>
        <w:r w:rsidR="002B424F" w:rsidRPr="00677940">
          <w:rPr>
            <w:webHidden/>
          </w:rPr>
        </w:r>
        <w:r w:rsidR="002B424F" w:rsidRPr="00677940">
          <w:rPr>
            <w:webHidden/>
          </w:rPr>
          <w:fldChar w:fldCharType="separate"/>
        </w:r>
        <w:r w:rsidR="002B424F" w:rsidRPr="00677940">
          <w:rPr>
            <w:webHidden/>
          </w:rPr>
          <w:t>359</w:t>
        </w:r>
        <w:r w:rsidR="002B424F" w:rsidRPr="00677940">
          <w:rPr>
            <w:webHidden/>
          </w:rPr>
          <w:fldChar w:fldCharType="end"/>
        </w:r>
      </w:hyperlink>
    </w:p>
    <w:p w14:paraId="1FA9ECA2" w14:textId="77777777" w:rsidR="002B424F" w:rsidRPr="00677940" w:rsidRDefault="002D70ED" w:rsidP="00FF5482">
      <w:pPr>
        <w:pStyle w:val="30"/>
        <w:rPr>
          <w:rFonts w:eastAsiaTheme="minorEastAsia" w:cstheme="minorBidi"/>
          <w:snapToGrid/>
          <w:kern w:val="0"/>
          <w:sz w:val="22"/>
          <w:szCs w:val="22"/>
        </w:rPr>
      </w:pPr>
      <w:hyperlink w:anchor="_Toc445131113" w:history="1">
        <w:r w:rsidR="002B424F" w:rsidRPr="00677940">
          <w:rPr>
            <w:rStyle w:val="afffff2"/>
            <w:rFonts w:ascii="Calibri" w:hAnsi="Calibri"/>
          </w:rPr>
          <w:t>TX Scheduling Configuration</w:t>
        </w:r>
        <w:r w:rsidR="002B424F" w:rsidRPr="00677940">
          <w:rPr>
            <w:webHidden/>
          </w:rPr>
          <w:tab/>
        </w:r>
        <w:r w:rsidR="002B424F" w:rsidRPr="00677940">
          <w:rPr>
            <w:webHidden/>
          </w:rPr>
          <w:fldChar w:fldCharType="begin"/>
        </w:r>
        <w:r w:rsidR="002B424F" w:rsidRPr="00677940">
          <w:rPr>
            <w:webHidden/>
          </w:rPr>
          <w:instrText xml:space="preserve"> PAGEREF _Toc445131113 \h </w:instrText>
        </w:r>
        <w:r w:rsidR="002B424F" w:rsidRPr="00677940">
          <w:rPr>
            <w:webHidden/>
          </w:rPr>
        </w:r>
        <w:r w:rsidR="002B424F" w:rsidRPr="00677940">
          <w:rPr>
            <w:webHidden/>
          </w:rPr>
          <w:fldChar w:fldCharType="separate"/>
        </w:r>
        <w:r w:rsidR="002B424F" w:rsidRPr="00677940">
          <w:rPr>
            <w:webHidden/>
          </w:rPr>
          <w:t>359</w:t>
        </w:r>
        <w:r w:rsidR="002B424F" w:rsidRPr="00677940">
          <w:rPr>
            <w:webHidden/>
          </w:rPr>
          <w:fldChar w:fldCharType="end"/>
        </w:r>
      </w:hyperlink>
    </w:p>
    <w:p w14:paraId="54E7BF8B" w14:textId="77777777" w:rsidR="002B424F" w:rsidRPr="00677940" w:rsidRDefault="002D70ED" w:rsidP="00FF5482">
      <w:pPr>
        <w:pStyle w:val="30"/>
        <w:rPr>
          <w:rFonts w:eastAsiaTheme="minorEastAsia" w:cstheme="minorBidi"/>
          <w:snapToGrid/>
          <w:kern w:val="0"/>
          <w:sz w:val="22"/>
          <w:szCs w:val="22"/>
        </w:rPr>
      </w:pPr>
      <w:hyperlink w:anchor="_Toc445131114" w:history="1">
        <w:r w:rsidR="002B424F" w:rsidRPr="00677940">
          <w:rPr>
            <w:rStyle w:val="afffff2"/>
            <w:rFonts w:ascii="Calibri" w:hAnsi="Calibri"/>
          </w:rPr>
          <w:t>Port trust mode</w:t>
        </w:r>
        <w:r w:rsidR="002B424F" w:rsidRPr="00677940">
          <w:rPr>
            <w:webHidden/>
          </w:rPr>
          <w:tab/>
        </w:r>
        <w:r w:rsidR="002B424F" w:rsidRPr="00677940">
          <w:rPr>
            <w:webHidden/>
          </w:rPr>
          <w:fldChar w:fldCharType="begin"/>
        </w:r>
        <w:r w:rsidR="002B424F" w:rsidRPr="00677940">
          <w:rPr>
            <w:webHidden/>
          </w:rPr>
          <w:instrText xml:space="preserve"> PAGEREF _Toc445131114 \h </w:instrText>
        </w:r>
        <w:r w:rsidR="002B424F" w:rsidRPr="00677940">
          <w:rPr>
            <w:webHidden/>
          </w:rPr>
        </w:r>
        <w:r w:rsidR="002B424F" w:rsidRPr="00677940">
          <w:rPr>
            <w:webHidden/>
          </w:rPr>
          <w:fldChar w:fldCharType="separate"/>
        </w:r>
        <w:r w:rsidR="002B424F" w:rsidRPr="00677940">
          <w:rPr>
            <w:webHidden/>
          </w:rPr>
          <w:t>360</w:t>
        </w:r>
        <w:r w:rsidR="002B424F" w:rsidRPr="00677940">
          <w:rPr>
            <w:webHidden/>
          </w:rPr>
          <w:fldChar w:fldCharType="end"/>
        </w:r>
      </w:hyperlink>
    </w:p>
    <w:p w14:paraId="59AC1647" w14:textId="77777777" w:rsidR="002B424F" w:rsidRPr="00677940" w:rsidRDefault="002D70ED" w:rsidP="00FF5482">
      <w:pPr>
        <w:pStyle w:val="30"/>
        <w:rPr>
          <w:rFonts w:eastAsiaTheme="minorEastAsia" w:cstheme="minorBidi"/>
          <w:snapToGrid/>
          <w:kern w:val="0"/>
          <w:sz w:val="22"/>
          <w:szCs w:val="22"/>
        </w:rPr>
      </w:pPr>
      <w:hyperlink w:anchor="_Toc445131115" w:history="1">
        <w:r w:rsidR="002B424F" w:rsidRPr="00677940">
          <w:rPr>
            <w:rStyle w:val="afffff2"/>
            <w:rFonts w:ascii="Calibri" w:hAnsi="Calibri"/>
          </w:rPr>
          <w:t>DSCP Conversion Map Configuration</w:t>
        </w:r>
        <w:r w:rsidR="002B424F" w:rsidRPr="00677940">
          <w:rPr>
            <w:webHidden/>
          </w:rPr>
          <w:tab/>
        </w:r>
        <w:r w:rsidR="002B424F" w:rsidRPr="00677940">
          <w:rPr>
            <w:webHidden/>
          </w:rPr>
          <w:fldChar w:fldCharType="begin"/>
        </w:r>
        <w:r w:rsidR="002B424F" w:rsidRPr="00677940">
          <w:rPr>
            <w:webHidden/>
          </w:rPr>
          <w:instrText xml:space="preserve"> PAGEREF _Toc445131115 \h </w:instrText>
        </w:r>
        <w:r w:rsidR="002B424F" w:rsidRPr="00677940">
          <w:rPr>
            <w:webHidden/>
          </w:rPr>
        </w:r>
        <w:r w:rsidR="002B424F" w:rsidRPr="00677940">
          <w:rPr>
            <w:webHidden/>
          </w:rPr>
          <w:fldChar w:fldCharType="separate"/>
        </w:r>
        <w:r w:rsidR="002B424F" w:rsidRPr="00677940">
          <w:rPr>
            <w:webHidden/>
          </w:rPr>
          <w:t>361</w:t>
        </w:r>
        <w:r w:rsidR="002B424F" w:rsidRPr="00677940">
          <w:rPr>
            <w:webHidden/>
          </w:rPr>
          <w:fldChar w:fldCharType="end"/>
        </w:r>
      </w:hyperlink>
    </w:p>
    <w:p w14:paraId="39DF9961" w14:textId="77777777" w:rsidR="002B424F" w:rsidRPr="00677940" w:rsidRDefault="002D70ED" w:rsidP="00FF5482">
      <w:pPr>
        <w:pStyle w:val="30"/>
        <w:rPr>
          <w:rFonts w:eastAsiaTheme="minorEastAsia" w:cstheme="minorBidi"/>
          <w:snapToGrid/>
          <w:kern w:val="0"/>
          <w:sz w:val="22"/>
          <w:szCs w:val="22"/>
        </w:rPr>
      </w:pPr>
      <w:hyperlink w:anchor="_Toc445131116" w:history="1">
        <w:r w:rsidR="002B424F" w:rsidRPr="00677940">
          <w:rPr>
            <w:rStyle w:val="afffff2"/>
            <w:rFonts w:ascii="Calibri" w:hAnsi="Calibri"/>
          </w:rPr>
          <w:t>COS Conversion Map Configuration</w:t>
        </w:r>
        <w:r w:rsidR="002B424F" w:rsidRPr="00677940">
          <w:rPr>
            <w:webHidden/>
          </w:rPr>
          <w:tab/>
        </w:r>
        <w:r w:rsidR="002B424F" w:rsidRPr="00677940">
          <w:rPr>
            <w:webHidden/>
          </w:rPr>
          <w:fldChar w:fldCharType="begin"/>
        </w:r>
        <w:r w:rsidR="002B424F" w:rsidRPr="00677940">
          <w:rPr>
            <w:webHidden/>
          </w:rPr>
          <w:instrText xml:space="preserve"> PAGEREF _Toc445131116 \h </w:instrText>
        </w:r>
        <w:r w:rsidR="002B424F" w:rsidRPr="00677940">
          <w:rPr>
            <w:webHidden/>
          </w:rPr>
        </w:r>
        <w:r w:rsidR="002B424F" w:rsidRPr="00677940">
          <w:rPr>
            <w:webHidden/>
          </w:rPr>
          <w:fldChar w:fldCharType="separate"/>
        </w:r>
        <w:r w:rsidR="002B424F" w:rsidRPr="00677940">
          <w:rPr>
            <w:webHidden/>
          </w:rPr>
          <w:t>362</w:t>
        </w:r>
        <w:r w:rsidR="002B424F" w:rsidRPr="00677940">
          <w:rPr>
            <w:webHidden/>
          </w:rPr>
          <w:fldChar w:fldCharType="end"/>
        </w:r>
      </w:hyperlink>
    </w:p>
    <w:p w14:paraId="520BF42E" w14:textId="77777777" w:rsidR="002B424F" w:rsidRPr="00677940" w:rsidRDefault="002D70ED">
      <w:pPr>
        <w:pStyle w:val="20"/>
        <w:rPr>
          <w:rFonts w:ascii="Calibri" w:eastAsiaTheme="minorEastAsia" w:hAnsi="Calibri" w:cstheme="minorBidi"/>
          <w:noProof/>
          <w:snapToGrid/>
          <w:kern w:val="0"/>
          <w:sz w:val="22"/>
          <w:szCs w:val="22"/>
        </w:rPr>
      </w:pPr>
      <w:hyperlink w:anchor="_Toc445131117" w:history="1">
        <w:r w:rsidR="002B424F" w:rsidRPr="00677940">
          <w:rPr>
            <w:rStyle w:val="afffff2"/>
            <w:rFonts w:ascii="Calibri" w:hAnsi="Calibri"/>
            <w:noProof/>
          </w:rPr>
          <w:t>ACL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_Toc445131117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363</w:t>
        </w:r>
        <w:r w:rsidR="002B424F" w:rsidRPr="00677940">
          <w:rPr>
            <w:rFonts w:ascii="Calibri" w:hAnsi="Calibri"/>
            <w:noProof/>
            <w:webHidden/>
          </w:rPr>
          <w:fldChar w:fldCharType="end"/>
        </w:r>
      </w:hyperlink>
    </w:p>
    <w:p w14:paraId="2FA36FAA" w14:textId="77777777" w:rsidR="002B424F" w:rsidRPr="00677940" w:rsidRDefault="002D70ED" w:rsidP="00FF5482">
      <w:pPr>
        <w:pStyle w:val="30"/>
        <w:rPr>
          <w:rFonts w:eastAsiaTheme="minorEastAsia" w:cstheme="minorBidi"/>
          <w:snapToGrid/>
          <w:kern w:val="0"/>
          <w:sz w:val="22"/>
          <w:szCs w:val="22"/>
        </w:rPr>
      </w:pPr>
      <w:hyperlink w:anchor="_Toc445131118" w:history="1">
        <w:r w:rsidR="002B424F" w:rsidRPr="00677940">
          <w:rPr>
            <w:rStyle w:val="afffff2"/>
            <w:rFonts w:ascii="Calibri" w:hAnsi="Calibri"/>
          </w:rPr>
          <w:t>Standard IP ACL</w:t>
        </w:r>
        <w:r w:rsidR="002B424F" w:rsidRPr="00677940">
          <w:rPr>
            <w:webHidden/>
          </w:rPr>
          <w:tab/>
        </w:r>
        <w:r w:rsidR="002B424F" w:rsidRPr="00677940">
          <w:rPr>
            <w:webHidden/>
          </w:rPr>
          <w:fldChar w:fldCharType="begin"/>
        </w:r>
        <w:r w:rsidR="002B424F" w:rsidRPr="00677940">
          <w:rPr>
            <w:webHidden/>
          </w:rPr>
          <w:instrText xml:space="preserve"> PAGEREF _Toc445131118 \h </w:instrText>
        </w:r>
        <w:r w:rsidR="002B424F" w:rsidRPr="00677940">
          <w:rPr>
            <w:webHidden/>
          </w:rPr>
        </w:r>
        <w:r w:rsidR="002B424F" w:rsidRPr="00677940">
          <w:rPr>
            <w:webHidden/>
          </w:rPr>
          <w:fldChar w:fldCharType="separate"/>
        </w:r>
        <w:r w:rsidR="002B424F" w:rsidRPr="00677940">
          <w:rPr>
            <w:webHidden/>
          </w:rPr>
          <w:t>363</w:t>
        </w:r>
        <w:r w:rsidR="002B424F" w:rsidRPr="00677940">
          <w:rPr>
            <w:webHidden/>
          </w:rPr>
          <w:fldChar w:fldCharType="end"/>
        </w:r>
      </w:hyperlink>
    </w:p>
    <w:p w14:paraId="2BFF9644" w14:textId="77777777" w:rsidR="002B424F" w:rsidRPr="00677940" w:rsidRDefault="002D70ED" w:rsidP="00FF5482">
      <w:pPr>
        <w:pStyle w:val="30"/>
        <w:rPr>
          <w:rFonts w:eastAsiaTheme="minorEastAsia" w:cstheme="minorBidi"/>
          <w:snapToGrid/>
          <w:kern w:val="0"/>
          <w:sz w:val="22"/>
          <w:szCs w:val="22"/>
        </w:rPr>
      </w:pPr>
      <w:hyperlink w:anchor="_Toc445131119" w:history="1">
        <w:r w:rsidR="002B424F" w:rsidRPr="00677940">
          <w:rPr>
            <w:rStyle w:val="afffff2"/>
            <w:rFonts w:ascii="Calibri" w:hAnsi="Calibri"/>
          </w:rPr>
          <w:t>Extended IP ACL</w:t>
        </w:r>
        <w:r w:rsidR="002B424F" w:rsidRPr="00677940">
          <w:rPr>
            <w:webHidden/>
          </w:rPr>
          <w:tab/>
        </w:r>
        <w:r w:rsidR="002B424F" w:rsidRPr="00677940">
          <w:rPr>
            <w:webHidden/>
          </w:rPr>
          <w:fldChar w:fldCharType="begin"/>
        </w:r>
        <w:r w:rsidR="002B424F" w:rsidRPr="00677940">
          <w:rPr>
            <w:webHidden/>
          </w:rPr>
          <w:instrText xml:space="preserve"> PAGEREF _Toc445131119 \h </w:instrText>
        </w:r>
        <w:r w:rsidR="002B424F" w:rsidRPr="00677940">
          <w:rPr>
            <w:webHidden/>
          </w:rPr>
        </w:r>
        <w:r w:rsidR="002B424F" w:rsidRPr="00677940">
          <w:rPr>
            <w:webHidden/>
          </w:rPr>
          <w:fldChar w:fldCharType="separate"/>
        </w:r>
        <w:r w:rsidR="002B424F" w:rsidRPr="00677940">
          <w:rPr>
            <w:webHidden/>
          </w:rPr>
          <w:t>364</w:t>
        </w:r>
        <w:r w:rsidR="002B424F" w:rsidRPr="00677940">
          <w:rPr>
            <w:webHidden/>
          </w:rPr>
          <w:fldChar w:fldCharType="end"/>
        </w:r>
      </w:hyperlink>
    </w:p>
    <w:p w14:paraId="07346973" w14:textId="77777777" w:rsidR="002B424F" w:rsidRPr="00677940" w:rsidRDefault="002D70ED" w:rsidP="00FF5482">
      <w:pPr>
        <w:pStyle w:val="30"/>
        <w:rPr>
          <w:rFonts w:eastAsiaTheme="minorEastAsia" w:cstheme="minorBidi"/>
          <w:snapToGrid/>
          <w:kern w:val="0"/>
          <w:sz w:val="22"/>
          <w:szCs w:val="22"/>
        </w:rPr>
      </w:pPr>
      <w:hyperlink w:anchor="_Toc445131120" w:history="1">
        <w:r w:rsidR="002B424F" w:rsidRPr="00677940">
          <w:rPr>
            <w:rStyle w:val="afffff2"/>
            <w:rFonts w:ascii="Calibri" w:hAnsi="Calibri"/>
          </w:rPr>
          <w:t>MAC ACL</w:t>
        </w:r>
        <w:r w:rsidR="002B424F" w:rsidRPr="00677940">
          <w:rPr>
            <w:webHidden/>
          </w:rPr>
          <w:tab/>
        </w:r>
        <w:r w:rsidR="002B424F" w:rsidRPr="00677940">
          <w:rPr>
            <w:webHidden/>
          </w:rPr>
          <w:fldChar w:fldCharType="begin"/>
        </w:r>
        <w:r w:rsidR="002B424F" w:rsidRPr="00677940">
          <w:rPr>
            <w:webHidden/>
          </w:rPr>
          <w:instrText xml:space="preserve"> PAGEREF _Toc445131120 \h </w:instrText>
        </w:r>
        <w:r w:rsidR="002B424F" w:rsidRPr="00677940">
          <w:rPr>
            <w:webHidden/>
          </w:rPr>
        </w:r>
        <w:r w:rsidR="002B424F" w:rsidRPr="00677940">
          <w:rPr>
            <w:webHidden/>
          </w:rPr>
          <w:fldChar w:fldCharType="separate"/>
        </w:r>
        <w:r w:rsidR="002B424F" w:rsidRPr="00677940">
          <w:rPr>
            <w:webHidden/>
          </w:rPr>
          <w:t>366</w:t>
        </w:r>
        <w:r w:rsidR="002B424F" w:rsidRPr="00677940">
          <w:rPr>
            <w:webHidden/>
          </w:rPr>
          <w:fldChar w:fldCharType="end"/>
        </w:r>
      </w:hyperlink>
    </w:p>
    <w:p w14:paraId="00BE23D8" w14:textId="77777777" w:rsidR="002B424F" w:rsidRPr="00677940" w:rsidRDefault="002D70ED" w:rsidP="00FF5482">
      <w:pPr>
        <w:pStyle w:val="30"/>
        <w:rPr>
          <w:rFonts w:eastAsiaTheme="minorEastAsia" w:cstheme="minorBidi"/>
          <w:snapToGrid/>
          <w:kern w:val="0"/>
          <w:sz w:val="22"/>
          <w:szCs w:val="22"/>
        </w:rPr>
      </w:pPr>
      <w:hyperlink w:anchor="_Toc445131121" w:history="1">
        <w:r w:rsidR="002B424F" w:rsidRPr="00677940">
          <w:rPr>
            <w:rStyle w:val="afffff2"/>
            <w:rFonts w:ascii="Calibri" w:hAnsi="Calibri"/>
          </w:rPr>
          <w:t>Application of ACL to Interface</w:t>
        </w:r>
        <w:r w:rsidR="002B424F" w:rsidRPr="00677940">
          <w:rPr>
            <w:webHidden/>
          </w:rPr>
          <w:tab/>
        </w:r>
        <w:r w:rsidR="002B424F" w:rsidRPr="00677940">
          <w:rPr>
            <w:webHidden/>
          </w:rPr>
          <w:fldChar w:fldCharType="begin"/>
        </w:r>
        <w:r w:rsidR="002B424F" w:rsidRPr="00677940">
          <w:rPr>
            <w:webHidden/>
          </w:rPr>
          <w:instrText xml:space="preserve"> PAGEREF _Toc445131121 \h </w:instrText>
        </w:r>
        <w:r w:rsidR="002B424F" w:rsidRPr="00677940">
          <w:rPr>
            <w:webHidden/>
          </w:rPr>
        </w:r>
        <w:r w:rsidR="002B424F" w:rsidRPr="00677940">
          <w:rPr>
            <w:webHidden/>
          </w:rPr>
          <w:fldChar w:fldCharType="separate"/>
        </w:r>
        <w:r w:rsidR="002B424F" w:rsidRPr="00677940">
          <w:rPr>
            <w:webHidden/>
          </w:rPr>
          <w:t>366</w:t>
        </w:r>
        <w:r w:rsidR="002B424F" w:rsidRPr="00677940">
          <w:rPr>
            <w:webHidden/>
          </w:rPr>
          <w:fldChar w:fldCharType="end"/>
        </w:r>
      </w:hyperlink>
    </w:p>
    <w:p w14:paraId="1971B863" w14:textId="77777777" w:rsidR="002B424F" w:rsidRPr="00677940" w:rsidRDefault="002D70ED">
      <w:pPr>
        <w:pStyle w:val="20"/>
        <w:rPr>
          <w:rFonts w:ascii="Calibri" w:eastAsiaTheme="minorEastAsia" w:hAnsi="Calibri" w:cstheme="minorBidi"/>
          <w:noProof/>
          <w:snapToGrid/>
          <w:kern w:val="0"/>
          <w:sz w:val="22"/>
          <w:szCs w:val="22"/>
        </w:rPr>
      </w:pPr>
      <w:hyperlink w:anchor="_Toc445131122" w:history="1">
        <w:r w:rsidR="002B424F" w:rsidRPr="00677940">
          <w:rPr>
            <w:rStyle w:val="afffff2"/>
            <w:rFonts w:ascii="Calibri" w:hAnsi="Calibri"/>
            <w:noProof/>
          </w:rPr>
          <w:t>Service-policy Configuration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_Toc445131122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368</w:t>
        </w:r>
        <w:r w:rsidR="002B424F" w:rsidRPr="00677940">
          <w:rPr>
            <w:rFonts w:ascii="Calibri" w:hAnsi="Calibri"/>
            <w:noProof/>
            <w:webHidden/>
          </w:rPr>
          <w:fldChar w:fldCharType="end"/>
        </w:r>
      </w:hyperlink>
    </w:p>
    <w:p w14:paraId="3ABB7A2B" w14:textId="77777777" w:rsidR="002B424F" w:rsidRPr="00677940" w:rsidRDefault="002D70ED" w:rsidP="00FF5482">
      <w:pPr>
        <w:pStyle w:val="30"/>
        <w:rPr>
          <w:rFonts w:eastAsiaTheme="minorEastAsia" w:cstheme="minorBidi"/>
          <w:snapToGrid/>
          <w:kern w:val="0"/>
          <w:sz w:val="22"/>
          <w:szCs w:val="22"/>
        </w:rPr>
      </w:pPr>
      <w:hyperlink w:anchor="_Toc445131123" w:history="1">
        <w:r w:rsidR="002B424F" w:rsidRPr="00677940">
          <w:rPr>
            <w:rStyle w:val="afffff2"/>
            <w:rFonts w:ascii="Calibri" w:hAnsi="Calibri"/>
          </w:rPr>
          <w:t>Class-map</w:t>
        </w:r>
        <w:r w:rsidR="002B424F" w:rsidRPr="00677940">
          <w:rPr>
            <w:webHidden/>
          </w:rPr>
          <w:tab/>
        </w:r>
        <w:r w:rsidR="002B424F" w:rsidRPr="00677940">
          <w:rPr>
            <w:webHidden/>
          </w:rPr>
          <w:fldChar w:fldCharType="begin"/>
        </w:r>
        <w:r w:rsidR="002B424F" w:rsidRPr="00677940">
          <w:rPr>
            <w:webHidden/>
          </w:rPr>
          <w:instrText xml:space="preserve"> PAGEREF _Toc445131123 \h </w:instrText>
        </w:r>
        <w:r w:rsidR="002B424F" w:rsidRPr="00677940">
          <w:rPr>
            <w:webHidden/>
          </w:rPr>
        </w:r>
        <w:r w:rsidR="002B424F" w:rsidRPr="00677940">
          <w:rPr>
            <w:webHidden/>
          </w:rPr>
          <w:fldChar w:fldCharType="separate"/>
        </w:r>
        <w:r w:rsidR="002B424F" w:rsidRPr="00677940">
          <w:rPr>
            <w:webHidden/>
          </w:rPr>
          <w:t>368</w:t>
        </w:r>
        <w:r w:rsidR="002B424F" w:rsidRPr="00677940">
          <w:rPr>
            <w:webHidden/>
          </w:rPr>
          <w:fldChar w:fldCharType="end"/>
        </w:r>
      </w:hyperlink>
    </w:p>
    <w:p w14:paraId="454A9E8C" w14:textId="77777777" w:rsidR="002B424F" w:rsidRPr="00677940" w:rsidRDefault="002D70ED" w:rsidP="00FF5482">
      <w:pPr>
        <w:pStyle w:val="30"/>
        <w:rPr>
          <w:rFonts w:eastAsiaTheme="minorEastAsia" w:cstheme="minorBidi"/>
          <w:snapToGrid/>
          <w:kern w:val="0"/>
          <w:sz w:val="22"/>
          <w:szCs w:val="22"/>
        </w:rPr>
      </w:pPr>
      <w:hyperlink w:anchor="_Toc445131124" w:history="1">
        <w:r w:rsidR="002B424F" w:rsidRPr="00677940">
          <w:rPr>
            <w:rStyle w:val="afffff2"/>
            <w:rFonts w:ascii="Calibri" w:hAnsi="Calibri"/>
          </w:rPr>
          <w:t>Policy-map</w:t>
        </w:r>
        <w:r w:rsidR="002B424F" w:rsidRPr="00677940">
          <w:rPr>
            <w:webHidden/>
          </w:rPr>
          <w:tab/>
        </w:r>
        <w:r w:rsidR="002B424F" w:rsidRPr="00677940">
          <w:rPr>
            <w:webHidden/>
          </w:rPr>
          <w:fldChar w:fldCharType="begin"/>
        </w:r>
        <w:r w:rsidR="002B424F" w:rsidRPr="00677940">
          <w:rPr>
            <w:webHidden/>
          </w:rPr>
          <w:instrText xml:space="preserve"> PAGEREF _Toc445131124 \h </w:instrText>
        </w:r>
        <w:r w:rsidR="002B424F" w:rsidRPr="00677940">
          <w:rPr>
            <w:webHidden/>
          </w:rPr>
        </w:r>
        <w:r w:rsidR="002B424F" w:rsidRPr="00677940">
          <w:rPr>
            <w:webHidden/>
          </w:rPr>
          <w:fldChar w:fldCharType="separate"/>
        </w:r>
        <w:r w:rsidR="002B424F" w:rsidRPr="00677940">
          <w:rPr>
            <w:webHidden/>
          </w:rPr>
          <w:t>369</w:t>
        </w:r>
        <w:r w:rsidR="002B424F" w:rsidRPr="00677940">
          <w:rPr>
            <w:webHidden/>
          </w:rPr>
          <w:fldChar w:fldCharType="end"/>
        </w:r>
      </w:hyperlink>
    </w:p>
    <w:p w14:paraId="5AB137A0" w14:textId="77777777" w:rsidR="002B424F" w:rsidRPr="00677940" w:rsidRDefault="002D70ED" w:rsidP="00FF5482">
      <w:pPr>
        <w:pStyle w:val="30"/>
        <w:rPr>
          <w:rFonts w:eastAsiaTheme="minorEastAsia" w:cstheme="minorBidi"/>
          <w:snapToGrid/>
          <w:kern w:val="0"/>
          <w:sz w:val="22"/>
          <w:szCs w:val="22"/>
        </w:rPr>
      </w:pPr>
      <w:hyperlink w:anchor="_Toc445131125" w:history="1">
        <w:r w:rsidR="002B424F" w:rsidRPr="00677940">
          <w:rPr>
            <w:rStyle w:val="afffff2"/>
            <w:rFonts w:ascii="Calibri" w:hAnsi="Calibri"/>
          </w:rPr>
          <w:t>Service-policy</w:t>
        </w:r>
        <w:r w:rsidR="002B424F" w:rsidRPr="00677940">
          <w:rPr>
            <w:webHidden/>
          </w:rPr>
          <w:tab/>
        </w:r>
        <w:r w:rsidR="002B424F" w:rsidRPr="00677940">
          <w:rPr>
            <w:webHidden/>
          </w:rPr>
          <w:fldChar w:fldCharType="begin"/>
        </w:r>
        <w:r w:rsidR="002B424F" w:rsidRPr="00677940">
          <w:rPr>
            <w:webHidden/>
          </w:rPr>
          <w:instrText xml:space="preserve"> PAGEREF _Toc445131125 \h </w:instrText>
        </w:r>
        <w:r w:rsidR="002B424F" w:rsidRPr="00677940">
          <w:rPr>
            <w:webHidden/>
          </w:rPr>
        </w:r>
        <w:r w:rsidR="002B424F" w:rsidRPr="00677940">
          <w:rPr>
            <w:webHidden/>
          </w:rPr>
          <w:fldChar w:fldCharType="separate"/>
        </w:r>
        <w:r w:rsidR="002B424F" w:rsidRPr="00677940">
          <w:rPr>
            <w:webHidden/>
          </w:rPr>
          <w:t>370</w:t>
        </w:r>
        <w:r w:rsidR="002B424F" w:rsidRPr="00677940">
          <w:rPr>
            <w:webHidden/>
          </w:rPr>
          <w:fldChar w:fldCharType="end"/>
        </w:r>
      </w:hyperlink>
    </w:p>
    <w:p w14:paraId="5BAFDC00" w14:textId="77777777" w:rsidR="002B424F" w:rsidRPr="00677940" w:rsidRDefault="002D70ED">
      <w:pPr>
        <w:pStyle w:val="20"/>
        <w:rPr>
          <w:rFonts w:ascii="Calibri" w:eastAsiaTheme="minorEastAsia" w:hAnsi="Calibri" w:cstheme="minorBidi"/>
          <w:noProof/>
          <w:snapToGrid/>
          <w:kern w:val="0"/>
          <w:sz w:val="22"/>
          <w:szCs w:val="22"/>
        </w:rPr>
      </w:pPr>
      <w:hyperlink w:anchor="_Toc445131126" w:history="1">
        <w:r w:rsidR="002B424F" w:rsidRPr="00677940">
          <w:rPr>
            <w:rStyle w:val="afffff2"/>
            <w:rFonts w:ascii="Calibri" w:hAnsi="Calibri"/>
            <w:noProof/>
          </w:rPr>
          <w:t>COPP</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_Toc445131126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371</w:t>
        </w:r>
        <w:r w:rsidR="002B424F" w:rsidRPr="00677940">
          <w:rPr>
            <w:rFonts w:ascii="Calibri" w:hAnsi="Calibri"/>
            <w:noProof/>
            <w:webHidden/>
          </w:rPr>
          <w:fldChar w:fldCharType="end"/>
        </w:r>
      </w:hyperlink>
    </w:p>
    <w:p w14:paraId="0497D4E7" w14:textId="77777777" w:rsidR="002B424F" w:rsidRPr="00677940" w:rsidRDefault="002D70ED" w:rsidP="00FF5482">
      <w:pPr>
        <w:pStyle w:val="30"/>
        <w:rPr>
          <w:rFonts w:eastAsiaTheme="minorEastAsia" w:cstheme="minorBidi"/>
          <w:snapToGrid/>
          <w:kern w:val="0"/>
          <w:sz w:val="22"/>
          <w:szCs w:val="22"/>
        </w:rPr>
      </w:pPr>
      <w:hyperlink w:anchor="_Toc445131127" w:history="1">
        <w:r w:rsidR="002B424F" w:rsidRPr="00677940">
          <w:rPr>
            <w:rStyle w:val="afffff2"/>
            <w:rFonts w:ascii="Calibri" w:hAnsi="Calibri"/>
          </w:rPr>
          <w:t>Service-policy on COPP</w:t>
        </w:r>
        <w:r w:rsidR="002B424F" w:rsidRPr="00677940">
          <w:rPr>
            <w:webHidden/>
          </w:rPr>
          <w:tab/>
        </w:r>
        <w:r w:rsidR="002B424F" w:rsidRPr="00677940">
          <w:rPr>
            <w:webHidden/>
          </w:rPr>
          <w:fldChar w:fldCharType="begin"/>
        </w:r>
        <w:r w:rsidR="002B424F" w:rsidRPr="00677940">
          <w:rPr>
            <w:webHidden/>
          </w:rPr>
          <w:instrText xml:space="preserve"> PAGEREF _Toc445131127 \h </w:instrText>
        </w:r>
        <w:r w:rsidR="002B424F" w:rsidRPr="00677940">
          <w:rPr>
            <w:webHidden/>
          </w:rPr>
        </w:r>
        <w:r w:rsidR="002B424F" w:rsidRPr="00677940">
          <w:rPr>
            <w:webHidden/>
          </w:rPr>
          <w:fldChar w:fldCharType="separate"/>
        </w:r>
        <w:r w:rsidR="002B424F" w:rsidRPr="00677940">
          <w:rPr>
            <w:webHidden/>
          </w:rPr>
          <w:t>371</w:t>
        </w:r>
        <w:r w:rsidR="002B424F" w:rsidRPr="00677940">
          <w:rPr>
            <w:webHidden/>
          </w:rPr>
          <w:fldChar w:fldCharType="end"/>
        </w:r>
      </w:hyperlink>
    </w:p>
    <w:p w14:paraId="4FCF60C8" w14:textId="77777777" w:rsidR="002B424F" w:rsidRPr="00677940" w:rsidRDefault="002D70ED" w:rsidP="00FF5482">
      <w:pPr>
        <w:pStyle w:val="30"/>
        <w:rPr>
          <w:rFonts w:eastAsiaTheme="minorEastAsia" w:cstheme="minorBidi"/>
          <w:snapToGrid/>
          <w:kern w:val="0"/>
          <w:sz w:val="22"/>
          <w:szCs w:val="22"/>
        </w:rPr>
      </w:pPr>
      <w:hyperlink w:anchor="_Toc445131128" w:history="1">
        <w:r w:rsidR="002B424F" w:rsidRPr="00677940">
          <w:rPr>
            <w:rStyle w:val="afffff2"/>
            <w:rFonts w:ascii="Calibri" w:hAnsi="Calibri"/>
          </w:rPr>
          <w:t>Rate-limit on COPP</w:t>
        </w:r>
        <w:r w:rsidR="002B424F" w:rsidRPr="00677940">
          <w:rPr>
            <w:webHidden/>
          </w:rPr>
          <w:tab/>
        </w:r>
        <w:r w:rsidR="002B424F" w:rsidRPr="00677940">
          <w:rPr>
            <w:webHidden/>
          </w:rPr>
          <w:fldChar w:fldCharType="begin"/>
        </w:r>
        <w:r w:rsidR="002B424F" w:rsidRPr="00677940">
          <w:rPr>
            <w:webHidden/>
          </w:rPr>
          <w:instrText xml:space="preserve"> PAGEREF _Toc445131128 \h </w:instrText>
        </w:r>
        <w:r w:rsidR="002B424F" w:rsidRPr="00677940">
          <w:rPr>
            <w:webHidden/>
          </w:rPr>
        </w:r>
        <w:r w:rsidR="002B424F" w:rsidRPr="00677940">
          <w:rPr>
            <w:webHidden/>
          </w:rPr>
          <w:fldChar w:fldCharType="separate"/>
        </w:r>
        <w:r w:rsidR="002B424F" w:rsidRPr="00677940">
          <w:rPr>
            <w:webHidden/>
          </w:rPr>
          <w:t>371</w:t>
        </w:r>
        <w:r w:rsidR="002B424F" w:rsidRPr="00677940">
          <w:rPr>
            <w:webHidden/>
          </w:rPr>
          <w:fldChar w:fldCharType="end"/>
        </w:r>
      </w:hyperlink>
    </w:p>
    <w:p w14:paraId="61C0C1B4" w14:textId="77777777" w:rsidR="002B424F" w:rsidRPr="00677940" w:rsidRDefault="002D70ED" w:rsidP="00FF5482">
      <w:pPr>
        <w:pStyle w:val="30"/>
        <w:rPr>
          <w:rFonts w:eastAsiaTheme="minorEastAsia" w:cstheme="minorBidi"/>
          <w:snapToGrid/>
          <w:kern w:val="0"/>
          <w:sz w:val="22"/>
          <w:szCs w:val="22"/>
        </w:rPr>
      </w:pPr>
      <w:hyperlink w:anchor="_Toc445131129" w:history="1">
        <w:r w:rsidR="002B424F" w:rsidRPr="00677940">
          <w:rPr>
            <w:rStyle w:val="afffff2"/>
            <w:rFonts w:ascii="Calibri" w:hAnsi="Calibri"/>
          </w:rPr>
          <w:t>Equipment Protection feature</w:t>
        </w:r>
        <w:r w:rsidR="002B424F" w:rsidRPr="00677940">
          <w:rPr>
            <w:webHidden/>
          </w:rPr>
          <w:tab/>
        </w:r>
        <w:r w:rsidR="002B424F" w:rsidRPr="00677940">
          <w:rPr>
            <w:webHidden/>
          </w:rPr>
          <w:fldChar w:fldCharType="begin"/>
        </w:r>
        <w:r w:rsidR="002B424F" w:rsidRPr="00677940">
          <w:rPr>
            <w:webHidden/>
          </w:rPr>
          <w:instrText xml:space="preserve"> PAGEREF _Toc445131129 \h </w:instrText>
        </w:r>
        <w:r w:rsidR="002B424F" w:rsidRPr="00677940">
          <w:rPr>
            <w:webHidden/>
          </w:rPr>
        </w:r>
        <w:r w:rsidR="002B424F" w:rsidRPr="00677940">
          <w:rPr>
            <w:webHidden/>
          </w:rPr>
          <w:fldChar w:fldCharType="separate"/>
        </w:r>
        <w:r w:rsidR="002B424F" w:rsidRPr="00677940">
          <w:rPr>
            <w:webHidden/>
          </w:rPr>
          <w:t>371</w:t>
        </w:r>
        <w:r w:rsidR="002B424F" w:rsidRPr="00677940">
          <w:rPr>
            <w:webHidden/>
          </w:rPr>
          <w:fldChar w:fldCharType="end"/>
        </w:r>
      </w:hyperlink>
    </w:p>
    <w:p w14:paraId="3AD4098E"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130" w:history="1">
        <w:r w:rsidR="002B424F" w:rsidRPr="00677940">
          <w:rPr>
            <w:rStyle w:val="afffff2"/>
            <w:rFonts w:ascii="Calibri" w:hAnsi="Calibri"/>
            <w:noProof/>
            <w14:scene3d>
              <w14:camera w14:prst="orthographicFront"/>
              <w14:lightRig w14:rig="threePt" w14:dir="t">
                <w14:rot w14:lat="0" w14:lon="0" w14:rev="0"/>
              </w14:lightRig>
            </w14:scene3d>
          </w:rPr>
          <w:t>Chapter 21.</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Utilites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372</w:t>
        </w:r>
        <w:r w:rsidR="002B424F" w:rsidRPr="00677940">
          <w:rPr>
            <w:rFonts w:ascii="Calibri" w:hAnsi="Calibri"/>
            <w:noProof/>
            <w:webHidden/>
          </w:rPr>
          <w:fldChar w:fldCharType="end"/>
        </w:r>
      </w:hyperlink>
    </w:p>
    <w:p w14:paraId="737F6D64" w14:textId="77777777" w:rsidR="002B424F" w:rsidRPr="00677940" w:rsidRDefault="002D70ED">
      <w:pPr>
        <w:pStyle w:val="20"/>
        <w:rPr>
          <w:rFonts w:ascii="Calibri" w:eastAsiaTheme="minorEastAsia" w:hAnsi="Calibri" w:cstheme="minorBidi"/>
          <w:noProof/>
          <w:snapToGrid/>
          <w:kern w:val="0"/>
          <w:sz w:val="22"/>
          <w:szCs w:val="22"/>
        </w:rPr>
      </w:pPr>
      <w:hyperlink w:anchor="_Toc445131131" w:history="1">
        <w:r w:rsidR="002B424F" w:rsidRPr="00677940">
          <w:rPr>
            <w:rStyle w:val="afffff2"/>
            <w:rFonts w:ascii="Calibri" w:hAnsi="Calibri"/>
            <w:noProof/>
          </w:rPr>
          <w:t>Status dump command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373</w:t>
        </w:r>
        <w:r w:rsidR="002B424F" w:rsidRPr="00677940">
          <w:rPr>
            <w:rFonts w:ascii="Calibri" w:hAnsi="Calibri"/>
            <w:noProof/>
            <w:webHidden/>
          </w:rPr>
          <w:fldChar w:fldCharType="end"/>
        </w:r>
      </w:hyperlink>
    </w:p>
    <w:p w14:paraId="7A94893D" w14:textId="77777777" w:rsidR="002B424F" w:rsidRPr="00677940" w:rsidRDefault="002D70ED" w:rsidP="00FF5482">
      <w:pPr>
        <w:pStyle w:val="30"/>
        <w:rPr>
          <w:rFonts w:eastAsiaTheme="minorEastAsia" w:cstheme="minorBidi"/>
          <w:snapToGrid/>
          <w:kern w:val="0"/>
          <w:sz w:val="22"/>
          <w:szCs w:val="22"/>
        </w:rPr>
      </w:pPr>
      <w:hyperlink w:anchor="_Toc445131132" w:history="1">
        <w:r w:rsidR="002B424F" w:rsidRPr="00677940">
          <w:rPr>
            <w:rStyle w:val="afffff2"/>
            <w:rFonts w:ascii="Calibri" w:hAnsi="Calibri"/>
          </w:rPr>
          <w:t>Commands used</w:t>
        </w:r>
        <w:r w:rsidR="002B424F" w:rsidRPr="00677940">
          <w:rPr>
            <w:webHidden/>
          </w:rPr>
          <w:tab/>
        </w:r>
        <w:r w:rsidR="002B424F" w:rsidRPr="00677940">
          <w:rPr>
            <w:webHidden/>
          </w:rPr>
          <w:fldChar w:fldCharType="begin"/>
        </w:r>
        <w:r w:rsidR="002B424F" w:rsidRPr="00677940">
          <w:rPr>
            <w:webHidden/>
          </w:rPr>
          <w:instrText xml:space="preserve"> PAGEREF _Toc445131132 \h </w:instrText>
        </w:r>
        <w:r w:rsidR="002B424F" w:rsidRPr="00677940">
          <w:rPr>
            <w:webHidden/>
          </w:rPr>
        </w:r>
        <w:r w:rsidR="002B424F" w:rsidRPr="00677940">
          <w:rPr>
            <w:webHidden/>
          </w:rPr>
          <w:fldChar w:fldCharType="separate"/>
        </w:r>
        <w:r w:rsidR="002B424F" w:rsidRPr="00677940">
          <w:rPr>
            <w:webHidden/>
          </w:rPr>
          <w:t>373</w:t>
        </w:r>
        <w:r w:rsidR="002B424F" w:rsidRPr="00677940">
          <w:rPr>
            <w:webHidden/>
          </w:rPr>
          <w:fldChar w:fldCharType="end"/>
        </w:r>
      </w:hyperlink>
    </w:p>
    <w:p w14:paraId="2F61E95D" w14:textId="77777777" w:rsidR="002B424F" w:rsidRPr="00677940" w:rsidRDefault="002D70ED">
      <w:pPr>
        <w:pStyle w:val="20"/>
        <w:rPr>
          <w:rFonts w:ascii="Calibri" w:eastAsiaTheme="minorEastAsia" w:hAnsi="Calibri" w:cstheme="minorBidi"/>
          <w:noProof/>
          <w:snapToGrid/>
          <w:kern w:val="0"/>
          <w:sz w:val="22"/>
          <w:szCs w:val="22"/>
        </w:rPr>
      </w:pPr>
      <w:hyperlink w:anchor="_Toc445131133" w:history="1">
        <w:r w:rsidR="002B424F" w:rsidRPr="00677940">
          <w:rPr>
            <w:rStyle w:val="afffff2"/>
            <w:rFonts w:ascii="Calibri" w:hAnsi="Calibri"/>
            <w:noProof/>
          </w:rPr>
          <w:t>Command history Function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375</w:t>
        </w:r>
        <w:r w:rsidR="002B424F" w:rsidRPr="00677940">
          <w:rPr>
            <w:rFonts w:ascii="Calibri" w:hAnsi="Calibri"/>
            <w:noProof/>
            <w:webHidden/>
          </w:rPr>
          <w:fldChar w:fldCharType="end"/>
        </w:r>
      </w:hyperlink>
    </w:p>
    <w:p w14:paraId="5A426688" w14:textId="77777777" w:rsidR="002B424F" w:rsidRPr="00677940" w:rsidRDefault="002D70ED">
      <w:pPr>
        <w:pStyle w:val="20"/>
        <w:rPr>
          <w:rFonts w:ascii="Calibri" w:eastAsiaTheme="minorEastAsia" w:hAnsi="Calibri" w:cstheme="minorBidi"/>
          <w:noProof/>
          <w:snapToGrid/>
          <w:kern w:val="0"/>
          <w:sz w:val="22"/>
          <w:szCs w:val="22"/>
        </w:rPr>
      </w:pPr>
      <w:hyperlink w:anchor="_Toc445131134" w:history="1">
        <w:r w:rsidR="002B424F" w:rsidRPr="00677940">
          <w:rPr>
            <w:rStyle w:val="afffff2"/>
            <w:rFonts w:ascii="Calibri" w:hAnsi="Calibri"/>
            <w:noProof/>
          </w:rPr>
          <w:t>Output Post Processing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376</w:t>
        </w:r>
        <w:r w:rsidR="002B424F" w:rsidRPr="00677940">
          <w:rPr>
            <w:rFonts w:ascii="Calibri" w:hAnsi="Calibri"/>
            <w:noProof/>
            <w:webHidden/>
          </w:rPr>
          <w:fldChar w:fldCharType="end"/>
        </w:r>
      </w:hyperlink>
    </w:p>
    <w:p w14:paraId="40644FC4" w14:textId="77777777" w:rsidR="002B424F" w:rsidRPr="00677940" w:rsidRDefault="002D70ED" w:rsidP="00FF5482">
      <w:pPr>
        <w:pStyle w:val="30"/>
        <w:rPr>
          <w:rFonts w:eastAsiaTheme="minorEastAsia" w:cstheme="minorBidi"/>
          <w:snapToGrid/>
          <w:kern w:val="0"/>
          <w:sz w:val="22"/>
          <w:szCs w:val="22"/>
        </w:rPr>
      </w:pPr>
      <w:hyperlink w:anchor="_Toc445131135" w:history="1">
        <w:r w:rsidR="002B424F" w:rsidRPr="00677940">
          <w:rPr>
            <w:rStyle w:val="afffff2"/>
            <w:rFonts w:ascii="Calibri" w:hAnsi="Calibri"/>
          </w:rPr>
          <w:t>Overview of output post processing</w:t>
        </w:r>
        <w:r w:rsidR="002B424F" w:rsidRPr="00677940">
          <w:rPr>
            <w:webHidden/>
          </w:rPr>
          <w:tab/>
        </w:r>
        <w:r w:rsidR="002B424F" w:rsidRPr="00677940">
          <w:rPr>
            <w:webHidden/>
          </w:rPr>
          <w:fldChar w:fldCharType="begin"/>
        </w:r>
        <w:r w:rsidR="002B424F" w:rsidRPr="00677940">
          <w:rPr>
            <w:webHidden/>
          </w:rPr>
          <w:instrText xml:space="preserve"> PAGEREF _Toc445131135 \h </w:instrText>
        </w:r>
        <w:r w:rsidR="002B424F" w:rsidRPr="00677940">
          <w:rPr>
            <w:webHidden/>
          </w:rPr>
        </w:r>
        <w:r w:rsidR="002B424F" w:rsidRPr="00677940">
          <w:rPr>
            <w:webHidden/>
          </w:rPr>
          <w:fldChar w:fldCharType="separate"/>
        </w:r>
        <w:r w:rsidR="002B424F" w:rsidRPr="00677940">
          <w:rPr>
            <w:webHidden/>
          </w:rPr>
          <w:t>376</w:t>
        </w:r>
        <w:r w:rsidR="002B424F" w:rsidRPr="00677940">
          <w:rPr>
            <w:webHidden/>
          </w:rPr>
          <w:fldChar w:fldCharType="end"/>
        </w:r>
      </w:hyperlink>
    </w:p>
    <w:p w14:paraId="6354DC4E" w14:textId="77777777" w:rsidR="002B424F" w:rsidRPr="00677940" w:rsidRDefault="002D70ED" w:rsidP="00FF5482">
      <w:pPr>
        <w:pStyle w:val="30"/>
        <w:rPr>
          <w:rFonts w:eastAsiaTheme="minorEastAsia" w:cstheme="minorBidi"/>
          <w:snapToGrid/>
          <w:kern w:val="0"/>
          <w:sz w:val="22"/>
          <w:szCs w:val="22"/>
        </w:rPr>
      </w:pPr>
      <w:hyperlink w:anchor="_Toc445131136" w:history="1">
        <w:r w:rsidR="002B424F" w:rsidRPr="00677940">
          <w:rPr>
            <w:rStyle w:val="afffff2"/>
            <w:rFonts w:ascii="Calibri" w:hAnsi="Calibri"/>
          </w:rPr>
          <w:t>Examples of output post processing</w:t>
        </w:r>
        <w:r w:rsidR="002B424F" w:rsidRPr="00677940">
          <w:rPr>
            <w:webHidden/>
          </w:rPr>
          <w:tab/>
        </w:r>
        <w:r w:rsidR="002B424F" w:rsidRPr="00677940">
          <w:rPr>
            <w:webHidden/>
          </w:rPr>
          <w:fldChar w:fldCharType="begin"/>
        </w:r>
        <w:r w:rsidR="002B424F" w:rsidRPr="00677940">
          <w:rPr>
            <w:webHidden/>
          </w:rPr>
          <w:instrText xml:space="preserve"> PAGEREF _Toc445131136 \h </w:instrText>
        </w:r>
        <w:r w:rsidR="002B424F" w:rsidRPr="00677940">
          <w:rPr>
            <w:webHidden/>
          </w:rPr>
        </w:r>
        <w:r w:rsidR="002B424F" w:rsidRPr="00677940">
          <w:rPr>
            <w:webHidden/>
          </w:rPr>
          <w:fldChar w:fldCharType="separate"/>
        </w:r>
        <w:r w:rsidR="002B424F" w:rsidRPr="00677940">
          <w:rPr>
            <w:webHidden/>
          </w:rPr>
          <w:t>376</w:t>
        </w:r>
        <w:r w:rsidR="002B424F" w:rsidRPr="00677940">
          <w:rPr>
            <w:webHidden/>
          </w:rPr>
          <w:fldChar w:fldCharType="end"/>
        </w:r>
      </w:hyperlink>
    </w:p>
    <w:p w14:paraId="49948ED3" w14:textId="77777777" w:rsidR="002B424F" w:rsidRPr="00677940" w:rsidRDefault="002D70ED">
      <w:pPr>
        <w:pStyle w:val="20"/>
        <w:rPr>
          <w:rFonts w:ascii="Calibri" w:eastAsiaTheme="minorEastAsia" w:hAnsi="Calibri" w:cstheme="minorBidi"/>
          <w:noProof/>
          <w:snapToGrid/>
          <w:kern w:val="0"/>
          <w:sz w:val="22"/>
          <w:szCs w:val="22"/>
        </w:rPr>
      </w:pPr>
      <w:hyperlink w:anchor="_Toc445131137" w:history="1">
        <w:r w:rsidR="002B424F" w:rsidRPr="00677940">
          <w:rPr>
            <w:rStyle w:val="afffff2"/>
            <w:rFonts w:ascii="Calibri" w:hAnsi="Calibri"/>
            <w:noProof/>
          </w:rPr>
          <w:t>DDM (Digital Diagnostic Monitoring)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377</w:t>
        </w:r>
        <w:r w:rsidR="002B424F" w:rsidRPr="00677940">
          <w:rPr>
            <w:rFonts w:ascii="Calibri" w:hAnsi="Calibri"/>
            <w:noProof/>
            <w:webHidden/>
          </w:rPr>
          <w:fldChar w:fldCharType="end"/>
        </w:r>
      </w:hyperlink>
    </w:p>
    <w:p w14:paraId="63382378" w14:textId="77777777" w:rsidR="002B424F" w:rsidRPr="00677940" w:rsidRDefault="002D70ED" w:rsidP="00FF5482">
      <w:pPr>
        <w:pStyle w:val="30"/>
        <w:rPr>
          <w:rFonts w:eastAsiaTheme="minorEastAsia" w:cstheme="minorBidi"/>
          <w:snapToGrid/>
          <w:kern w:val="0"/>
          <w:sz w:val="22"/>
          <w:szCs w:val="22"/>
        </w:rPr>
      </w:pPr>
      <w:hyperlink w:anchor="_Toc445131138" w:history="1">
        <w:r w:rsidR="002B424F" w:rsidRPr="00677940">
          <w:rPr>
            <w:rStyle w:val="afffff2"/>
            <w:rFonts w:ascii="Calibri" w:hAnsi="Calibri"/>
          </w:rPr>
          <w:t>SFP DDM Monitoring</w:t>
        </w:r>
        <w:r w:rsidR="002B424F" w:rsidRPr="00677940">
          <w:rPr>
            <w:webHidden/>
          </w:rPr>
          <w:tab/>
        </w:r>
        <w:r w:rsidR="002B424F" w:rsidRPr="00677940">
          <w:rPr>
            <w:webHidden/>
          </w:rPr>
          <w:fldChar w:fldCharType="begin"/>
        </w:r>
        <w:r w:rsidR="002B424F" w:rsidRPr="00677940">
          <w:rPr>
            <w:webHidden/>
          </w:rPr>
          <w:instrText xml:space="preserve"> PAGEREF _Toc445131138 \h </w:instrText>
        </w:r>
        <w:r w:rsidR="002B424F" w:rsidRPr="00677940">
          <w:rPr>
            <w:webHidden/>
          </w:rPr>
        </w:r>
        <w:r w:rsidR="002B424F" w:rsidRPr="00677940">
          <w:rPr>
            <w:webHidden/>
          </w:rPr>
          <w:fldChar w:fldCharType="separate"/>
        </w:r>
        <w:r w:rsidR="002B424F" w:rsidRPr="00677940">
          <w:rPr>
            <w:webHidden/>
          </w:rPr>
          <w:t>377</w:t>
        </w:r>
        <w:r w:rsidR="002B424F" w:rsidRPr="00677940">
          <w:rPr>
            <w:webHidden/>
          </w:rPr>
          <w:fldChar w:fldCharType="end"/>
        </w:r>
      </w:hyperlink>
    </w:p>
    <w:p w14:paraId="7BB5A53B"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139" w:history="1">
        <w:r w:rsidR="002B424F" w:rsidRPr="00677940">
          <w:rPr>
            <w:rStyle w:val="afffff2"/>
            <w:rFonts w:ascii="Calibri" w:hAnsi="Calibri"/>
            <w:noProof/>
            <w14:scene3d>
              <w14:camera w14:prst="orthographicFront"/>
              <w14:lightRig w14:rig="threePt" w14:dir="t">
                <w14:rot w14:lat="0" w14:lon="0" w14:rev="0"/>
              </w14:lightRig>
            </w14:scene3d>
          </w:rPr>
          <w:t>Chapter 22.</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Saving Config File and Software Upgrade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_Toc445131139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378</w:t>
        </w:r>
        <w:r w:rsidR="002B424F" w:rsidRPr="00677940">
          <w:rPr>
            <w:rFonts w:ascii="Calibri" w:hAnsi="Calibri"/>
            <w:noProof/>
            <w:webHidden/>
          </w:rPr>
          <w:fldChar w:fldCharType="end"/>
        </w:r>
      </w:hyperlink>
    </w:p>
    <w:p w14:paraId="0290C531" w14:textId="77777777" w:rsidR="002B424F" w:rsidRPr="00677940" w:rsidRDefault="002D70ED">
      <w:pPr>
        <w:pStyle w:val="20"/>
        <w:rPr>
          <w:rFonts w:ascii="Calibri" w:eastAsiaTheme="minorEastAsia" w:hAnsi="Calibri" w:cstheme="minorBidi"/>
          <w:noProof/>
          <w:snapToGrid/>
          <w:kern w:val="0"/>
          <w:sz w:val="22"/>
          <w:szCs w:val="22"/>
        </w:rPr>
      </w:pPr>
      <w:hyperlink w:anchor="_Toc445131140" w:history="1">
        <w:r w:rsidR="002B424F" w:rsidRPr="00677940">
          <w:rPr>
            <w:rStyle w:val="afffff2"/>
            <w:rFonts w:ascii="Calibri" w:hAnsi="Calibri"/>
            <w:noProof/>
          </w:rPr>
          <w:t>File System</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_Toc445131140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379</w:t>
        </w:r>
        <w:r w:rsidR="002B424F" w:rsidRPr="00677940">
          <w:rPr>
            <w:rFonts w:ascii="Calibri" w:hAnsi="Calibri"/>
            <w:noProof/>
            <w:webHidden/>
          </w:rPr>
          <w:fldChar w:fldCharType="end"/>
        </w:r>
      </w:hyperlink>
    </w:p>
    <w:p w14:paraId="06E9ACEA" w14:textId="77777777" w:rsidR="002B424F" w:rsidRPr="00677940" w:rsidRDefault="002D70ED">
      <w:pPr>
        <w:pStyle w:val="20"/>
        <w:rPr>
          <w:rFonts w:ascii="Calibri" w:eastAsiaTheme="minorEastAsia" w:hAnsi="Calibri" w:cstheme="minorBidi"/>
          <w:noProof/>
          <w:snapToGrid/>
          <w:kern w:val="0"/>
          <w:sz w:val="22"/>
          <w:szCs w:val="22"/>
        </w:rPr>
      </w:pPr>
      <w:hyperlink w:anchor="_Toc445131141" w:history="1">
        <w:r w:rsidR="002B424F" w:rsidRPr="00677940">
          <w:rPr>
            <w:rStyle w:val="afffff2"/>
            <w:rFonts w:ascii="Calibri" w:hAnsi="Calibri"/>
            <w:noProof/>
          </w:rPr>
          <w:t>Image/Configuration/BSP Down/Up Load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_Toc445131141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380</w:t>
        </w:r>
        <w:r w:rsidR="002B424F" w:rsidRPr="00677940">
          <w:rPr>
            <w:rFonts w:ascii="Calibri" w:hAnsi="Calibri"/>
            <w:noProof/>
            <w:webHidden/>
          </w:rPr>
          <w:fldChar w:fldCharType="end"/>
        </w:r>
      </w:hyperlink>
    </w:p>
    <w:p w14:paraId="4D9B44C2" w14:textId="77777777" w:rsidR="002B424F" w:rsidRPr="00677940" w:rsidRDefault="002D70ED" w:rsidP="00FF5482">
      <w:pPr>
        <w:pStyle w:val="30"/>
        <w:rPr>
          <w:rFonts w:eastAsiaTheme="minorEastAsia" w:cstheme="minorBidi"/>
          <w:snapToGrid/>
          <w:kern w:val="0"/>
          <w:sz w:val="22"/>
          <w:szCs w:val="22"/>
        </w:rPr>
      </w:pPr>
      <w:hyperlink w:anchor="_Toc445131142" w:history="1">
        <w:r w:rsidR="002B424F" w:rsidRPr="00677940">
          <w:rPr>
            <w:rStyle w:val="afffff2"/>
            <w:rFonts w:ascii="Calibri" w:hAnsi="Calibri"/>
          </w:rPr>
          <w:t>Download/Upload with the FTP</w:t>
        </w:r>
        <w:r w:rsidR="002B424F" w:rsidRPr="00677940">
          <w:rPr>
            <w:webHidden/>
          </w:rPr>
          <w:tab/>
        </w:r>
        <w:r w:rsidR="002B424F" w:rsidRPr="00677940">
          <w:rPr>
            <w:webHidden/>
          </w:rPr>
          <w:fldChar w:fldCharType="begin"/>
        </w:r>
        <w:r w:rsidR="002B424F" w:rsidRPr="00677940">
          <w:rPr>
            <w:webHidden/>
          </w:rPr>
          <w:instrText xml:space="preserve"> PAGEREF _Toc445131142 \h </w:instrText>
        </w:r>
        <w:r w:rsidR="002B424F" w:rsidRPr="00677940">
          <w:rPr>
            <w:webHidden/>
          </w:rPr>
        </w:r>
        <w:r w:rsidR="002B424F" w:rsidRPr="00677940">
          <w:rPr>
            <w:webHidden/>
          </w:rPr>
          <w:fldChar w:fldCharType="separate"/>
        </w:r>
        <w:r w:rsidR="002B424F" w:rsidRPr="00677940">
          <w:rPr>
            <w:webHidden/>
          </w:rPr>
          <w:t>380</w:t>
        </w:r>
        <w:r w:rsidR="002B424F" w:rsidRPr="00677940">
          <w:rPr>
            <w:webHidden/>
          </w:rPr>
          <w:fldChar w:fldCharType="end"/>
        </w:r>
      </w:hyperlink>
    </w:p>
    <w:p w14:paraId="58A99657" w14:textId="77777777" w:rsidR="002B424F" w:rsidRPr="00677940" w:rsidRDefault="002D70ED" w:rsidP="00FF5482">
      <w:pPr>
        <w:pStyle w:val="30"/>
        <w:rPr>
          <w:rFonts w:eastAsiaTheme="minorEastAsia" w:cstheme="minorBidi"/>
          <w:snapToGrid/>
          <w:kern w:val="0"/>
          <w:sz w:val="22"/>
          <w:szCs w:val="22"/>
        </w:rPr>
      </w:pPr>
      <w:hyperlink w:anchor="_Toc445131143" w:history="1">
        <w:r w:rsidR="002B424F" w:rsidRPr="00677940">
          <w:rPr>
            <w:rStyle w:val="afffff2"/>
            <w:rFonts w:ascii="Calibri" w:hAnsi="Calibri"/>
          </w:rPr>
          <w:t>Down/Up Loading File with the TFTP server</w:t>
        </w:r>
        <w:r w:rsidR="002B424F" w:rsidRPr="00677940">
          <w:rPr>
            <w:webHidden/>
          </w:rPr>
          <w:tab/>
        </w:r>
        <w:r w:rsidR="002B424F" w:rsidRPr="00677940">
          <w:rPr>
            <w:webHidden/>
          </w:rPr>
          <w:fldChar w:fldCharType="begin"/>
        </w:r>
        <w:r w:rsidR="002B424F" w:rsidRPr="00677940">
          <w:rPr>
            <w:webHidden/>
          </w:rPr>
          <w:instrText xml:space="preserve"> PAGEREF _Toc445131143 \h </w:instrText>
        </w:r>
        <w:r w:rsidR="002B424F" w:rsidRPr="00677940">
          <w:rPr>
            <w:webHidden/>
          </w:rPr>
        </w:r>
        <w:r w:rsidR="002B424F" w:rsidRPr="00677940">
          <w:rPr>
            <w:webHidden/>
          </w:rPr>
          <w:fldChar w:fldCharType="separate"/>
        </w:r>
        <w:r w:rsidR="002B424F" w:rsidRPr="00677940">
          <w:rPr>
            <w:webHidden/>
          </w:rPr>
          <w:t>381</w:t>
        </w:r>
        <w:r w:rsidR="002B424F" w:rsidRPr="00677940">
          <w:rPr>
            <w:webHidden/>
          </w:rPr>
          <w:fldChar w:fldCharType="end"/>
        </w:r>
      </w:hyperlink>
    </w:p>
    <w:p w14:paraId="7CF96A48" w14:textId="77777777" w:rsidR="002B424F" w:rsidRPr="00677940" w:rsidRDefault="002D70ED">
      <w:pPr>
        <w:pStyle w:val="20"/>
        <w:rPr>
          <w:rFonts w:ascii="Calibri" w:eastAsiaTheme="minorEastAsia" w:hAnsi="Calibri" w:cstheme="minorBidi"/>
          <w:noProof/>
          <w:snapToGrid/>
          <w:kern w:val="0"/>
          <w:sz w:val="22"/>
          <w:szCs w:val="22"/>
        </w:rPr>
      </w:pPr>
      <w:hyperlink w:anchor="_Toc445131144" w:history="1">
        <w:r w:rsidR="002B424F" w:rsidRPr="00677940">
          <w:rPr>
            <w:rStyle w:val="afffff2"/>
            <w:rFonts w:ascii="Calibri" w:hAnsi="Calibri"/>
            <w:noProof/>
          </w:rPr>
          <w:t>Configuration File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_Toc445131144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382</w:t>
        </w:r>
        <w:r w:rsidR="002B424F" w:rsidRPr="00677940">
          <w:rPr>
            <w:rFonts w:ascii="Calibri" w:hAnsi="Calibri"/>
            <w:noProof/>
            <w:webHidden/>
          </w:rPr>
          <w:fldChar w:fldCharType="end"/>
        </w:r>
      </w:hyperlink>
    </w:p>
    <w:p w14:paraId="076F54D4" w14:textId="77777777" w:rsidR="002B424F" w:rsidRPr="00677940" w:rsidRDefault="002D70ED" w:rsidP="00FF5482">
      <w:pPr>
        <w:pStyle w:val="30"/>
        <w:rPr>
          <w:rFonts w:eastAsiaTheme="minorEastAsia" w:cstheme="minorBidi"/>
          <w:snapToGrid/>
          <w:kern w:val="0"/>
          <w:sz w:val="22"/>
          <w:szCs w:val="22"/>
        </w:rPr>
      </w:pPr>
      <w:hyperlink w:anchor="_Toc445131145" w:history="1">
        <w:r w:rsidR="002B424F" w:rsidRPr="00677940">
          <w:rPr>
            <w:rStyle w:val="afffff2"/>
            <w:rFonts w:ascii="Calibri" w:hAnsi="Calibri"/>
          </w:rPr>
          <w:t>Running configuration</w:t>
        </w:r>
        <w:r w:rsidR="002B424F" w:rsidRPr="00677940">
          <w:rPr>
            <w:webHidden/>
          </w:rPr>
          <w:tab/>
        </w:r>
        <w:r w:rsidR="002B424F" w:rsidRPr="00677940">
          <w:rPr>
            <w:webHidden/>
          </w:rPr>
          <w:fldChar w:fldCharType="begin"/>
        </w:r>
        <w:r w:rsidR="002B424F" w:rsidRPr="00677940">
          <w:rPr>
            <w:webHidden/>
          </w:rPr>
          <w:instrText xml:space="preserve"> PAGEREF _Toc445131145 \h </w:instrText>
        </w:r>
        <w:r w:rsidR="002B424F" w:rsidRPr="00677940">
          <w:rPr>
            <w:webHidden/>
          </w:rPr>
        </w:r>
        <w:r w:rsidR="002B424F" w:rsidRPr="00677940">
          <w:rPr>
            <w:webHidden/>
          </w:rPr>
          <w:fldChar w:fldCharType="separate"/>
        </w:r>
        <w:r w:rsidR="002B424F" w:rsidRPr="00677940">
          <w:rPr>
            <w:webHidden/>
          </w:rPr>
          <w:t>382</w:t>
        </w:r>
        <w:r w:rsidR="002B424F" w:rsidRPr="00677940">
          <w:rPr>
            <w:webHidden/>
          </w:rPr>
          <w:fldChar w:fldCharType="end"/>
        </w:r>
      </w:hyperlink>
    </w:p>
    <w:p w14:paraId="5516087B" w14:textId="77777777" w:rsidR="002B424F" w:rsidRPr="00677940" w:rsidRDefault="002D70ED" w:rsidP="00FF5482">
      <w:pPr>
        <w:pStyle w:val="30"/>
        <w:rPr>
          <w:rFonts w:eastAsiaTheme="minorEastAsia" w:cstheme="minorBidi"/>
          <w:snapToGrid/>
          <w:kern w:val="0"/>
          <w:sz w:val="22"/>
          <w:szCs w:val="22"/>
        </w:rPr>
      </w:pPr>
      <w:hyperlink w:anchor="_Toc445131146" w:history="1">
        <w:r w:rsidR="002B424F" w:rsidRPr="00677940">
          <w:rPr>
            <w:rStyle w:val="afffff2"/>
            <w:rFonts w:ascii="Calibri" w:hAnsi="Calibri"/>
          </w:rPr>
          <w:t>Startup configuration</w:t>
        </w:r>
        <w:r w:rsidR="002B424F" w:rsidRPr="00677940">
          <w:rPr>
            <w:webHidden/>
          </w:rPr>
          <w:tab/>
        </w:r>
        <w:r w:rsidR="002B424F" w:rsidRPr="00677940">
          <w:rPr>
            <w:webHidden/>
          </w:rPr>
          <w:fldChar w:fldCharType="begin"/>
        </w:r>
        <w:r w:rsidR="002B424F" w:rsidRPr="00677940">
          <w:rPr>
            <w:webHidden/>
          </w:rPr>
          <w:instrText xml:space="preserve"> PAGEREF _Toc445131146 \h </w:instrText>
        </w:r>
        <w:r w:rsidR="002B424F" w:rsidRPr="00677940">
          <w:rPr>
            <w:webHidden/>
          </w:rPr>
        </w:r>
        <w:r w:rsidR="002B424F" w:rsidRPr="00677940">
          <w:rPr>
            <w:webHidden/>
          </w:rPr>
          <w:fldChar w:fldCharType="separate"/>
        </w:r>
        <w:r w:rsidR="002B424F" w:rsidRPr="00677940">
          <w:rPr>
            <w:webHidden/>
          </w:rPr>
          <w:t>382</w:t>
        </w:r>
        <w:r w:rsidR="002B424F" w:rsidRPr="00677940">
          <w:rPr>
            <w:webHidden/>
          </w:rPr>
          <w:fldChar w:fldCharType="end"/>
        </w:r>
      </w:hyperlink>
    </w:p>
    <w:p w14:paraId="49502AC1" w14:textId="77777777" w:rsidR="002B424F" w:rsidRPr="00677940" w:rsidRDefault="002D70ED" w:rsidP="00FF5482">
      <w:pPr>
        <w:pStyle w:val="30"/>
        <w:rPr>
          <w:rFonts w:eastAsiaTheme="minorEastAsia" w:cstheme="minorBidi"/>
          <w:snapToGrid/>
          <w:kern w:val="0"/>
          <w:sz w:val="22"/>
          <w:szCs w:val="22"/>
        </w:rPr>
      </w:pPr>
      <w:hyperlink w:anchor="_Toc445131147" w:history="1">
        <w:r w:rsidR="002B424F" w:rsidRPr="00677940">
          <w:rPr>
            <w:rStyle w:val="afffff2"/>
            <w:rFonts w:ascii="Calibri" w:hAnsi="Calibri"/>
          </w:rPr>
          <w:t>Saving Configuration File</w:t>
        </w:r>
        <w:r w:rsidR="002B424F" w:rsidRPr="00677940">
          <w:rPr>
            <w:webHidden/>
          </w:rPr>
          <w:tab/>
        </w:r>
        <w:r w:rsidR="002B424F" w:rsidRPr="00677940">
          <w:rPr>
            <w:webHidden/>
          </w:rPr>
          <w:fldChar w:fldCharType="begin"/>
        </w:r>
        <w:r w:rsidR="002B424F" w:rsidRPr="00677940">
          <w:rPr>
            <w:webHidden/>
          </w:rPr>
          <w:instrText xml:space="preserve"> PAGEREF _Toc445131147 \h </w:instrText>
        </w:r>
        <w:r w:rsidR="002B424F" w:rsidRPr="00677940">
          <w:rPr>
            <w:webHidden/>
          </w:rPr>
        </w:r>
        <w:r w:rsidR="002B424F" w:rsidRPr="00677940">
          <w:rPr>
            <w:webHidden/>
          </w:rPr>
          <w:fldChar w:fldCharType="separate"/>
        </w:r>
        <w:r w:rsidR="002B424F" w:rsidRPr="00677940">
          <w:rPr>
            <w:webHidden/>
          </w:rPr>
          <w:t>382</w:t>
        </w:r>
        <w:r w:rsidR="002B424F" w:rsidRPr="00677940">
          <w:rPr>
            <w:webHidden/>
          </w:rPr>
          <w:fldChar w:fldCharType="end"/>
        </w:r>
      </w:hyperlink>
    </w:p>
    <w:p w14:paraId="23850050" w14:textId="77777777" w:rsidR="002B424F" w:rsidRPr="00677940" w:rsidRDefault="002D70ED" w:rsidP="00FF5482">
      <w:pPr>
        <w:pStyle w:val="30"/>
        <w:rPr>
          <w:rFonts w:eastAsiaTheme="minorEastAsia" w:cstheme="minorBidi"/>
          <w:snapToGrid/>
          <w:kern w:val="0"/>
          <w:sz w:val="22"/>
          <w:szCs w:val="22"/>
        </w:rPr>
      </w:pPr>
      <w:hyperlink w:anchor="_Toc445131148" w:history="1">
        <w:r w:rsidR="002B424F" w:rsidRPr="00677940">
          <w:rPr>
            <w:rStyle w:val="afffff2"/>
            <w:rFonts w:ascii="Calibri" w:hAnsi="Calibri"/>
          </w:rPr>
          <w:t>Configuration File Erase</w:t>
        </w:r>
        <w:r w:rsidR="002B424F" w:rsidRPr="00677940">
          <w:rPr>
            <w:webHidden/>
          </w:rPr>
          <w:tab/>
        </w:r>
        <w:r w:rsidR="002B424F" w:rsidRPr="00677940">
          <w:rPr>
            <w:webHidden/>
          </w:rPr>
          <w:fldChar w:fldCharType="begin"/>
        </w:r>
        <w:r w:rsidR="002B424F" w:rsidRPr="00677940">
          <w:rPr>
            <w:webHidden/>
          </w:rPr>
          <w:instrText xml:space="preserve"> PAGEREF _Toc445131148 \h </w:instrText>
        </w:r>
        <w:r w:rsidR="002B424F" w:rsidRPr="00677940">
          <w:rPr>
            <w:webHidden/>
          </w:rPr>
        </w:r>
        <w:r w:rsidR="002B424F" w:rsidRPr="00677940">
          <w:rPr>
            <w:webHidden/>
          </w:rPr>
          <w:fldChar w:fldCharType="separate"/>
        </w:r>
        <w:r w:rsidR="002B424F" w:rsidRPr="00677940">
          <w:rPr>
            <w:webHidden/>
          </w:rPr>
          <w:t>382</w:t>
        </w:r>
        <w:r w:rsidR="002B424F" w:rsidRPr="00677940">
          <w:rPr>
            <w:webHidden/>
          </w:rPr>
          <w:fldChar w:fldCharType="end"/>
        </w:r>
      </w:hyperlink>
    </w:p>
    <w:p w14:paraId="4069BA81" w14:textId="77777777" w:rsidR="002B424F" w:rsidRPr="00677940" w:rsidRDefault="002D70ED">
      <w:pPr>
        <w:pStyle w:val="20"/>
        <w:rPr>
          <w:rFonts w:ascii="Calibri" w:eastAsiaTheme="minorEastAsia" w:hAnsi="Calibri" w:cstheme="minorBidi"/>
          <w:noProof/>
          <w:snapToGrid/>
          <w:kern w:val="0"/>
          <w:sz w:val="22"/>
          <w:szCs w:val="22"/>
        </w:rPr>
      </w:pPr>
      <w:hyperlink w:anchor="_Toc445131149" w:history="1">
        <w:r w:rsidR="002B424F" w:rsidRPr="00677940">
          <w:rPr>
            <w:rStyle w:val="afffff2"/>
            <w:rFonts w:ascii="Calibri" w:hAnsi="Calibri"/>
            <w:noProof/>
          </w:rPr>
          <w:t>Boot Mode Setting and System Restart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_Toc445131149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384</w:t>
        </w:r>
        <w:r w:rsidR="002B424F" w:rsidRPr="00677940">
          <w:rPr>
            <w:rFonts w:ascii="Calibri" w:hAnsi="Calibri"/>
            <w:noProof/>
            <w:webHidden/>
          </w:rPr>
          <w:fldChar w:fldCharType="end"/>
        </w:r>
      </w:hyperlink>
    </w:p>
    <w:p w14:paraId="3324BE9B" w14:textId="77777777" w:rsidR="002B424F" w:rsidRPr="00677940" w:rsidRDefault="002D70ED" w:rsidP="00FF5482">
      <w:pPr>
        <w:pStyle w:val="30"/>
        <w:rPr>
          <w:rFonts w:eastAsiaTheme="minorEastAsia" w:cstheme="minorBidi"/>
          <w:snapToGrid/>
          <w:kern w:val="0"/>
          <w:sz w:val="22"/>
          <w:szCs w:val="22"/>
        </w:rPr>
      </w:pPr>
      <w:hyperlink w:anchor="_Toc445131150" w:history="1">
        <w:r w:rsidR="002B424F" w:rsidRPr="00677940">
          <w:rPr>
            <w:rStyle w:val="afffff2"/>
            <w:rFonts w:ascii="Calibri" w:hAnsi="Calibri"/>
          </w:rPr>
          <w:t>Boot Mode Setting</w:t>
        </w:r>
        <w:r w:rsidR="002B424F" w:rsidRPr="00677940">
          <w:rPr>
            <w:webHidden/>
          </w:rPr>
          <w:tab/>
        </w:r>
        <w:r w:rsidR="002B424F" w:rsidRPr="00677940">
          <w:rPr>
            <w:webHidden/>
          </w:rPr>
          <w:fldChar w:fldCharType="begin"/>
        </w:r>
        <w:r w:rsidR="002B424F" w:rsidRPr="00677940">
          <w:rPr>
            <w:webHidden/>
          </w:rPr>
          <w:instrText xml:space="preserve"> PAGEREF _Toc445131150 \h </w:instrText>
        </w:r>
        <w:r w:rsidR="002B424F" w:rsidRPr="00677940">
          <w:rPr>
            <w:webHidden/>
          </w:rPr>
        </w:r>
        <w:r w:rsidR="002B424F" w:rsidRPr="00677940">
          <w:rPr>
            <w:webHidden/>
          </w:rPr>
          <w:fldChar w:fldCharType="separate"/>
        </w:r>
        <w:r w:rsidR="002B424F" w:rsidRPr="00677940">
          <w:rPr>
            <w:webHidden/>
          </w:rPr>
          <w:t>384</w:t>
        </w:r>
        <w:r w:rsidR="002B424F" w:rsidRPr="00677940">
          <w:rPr>
            <w:webHidden/>
          </w:rPr>
          <w:fldChar w:fldCharType="end"/>
        </w:r>
      </w:hyperlink>
    </w:p>
    <w:p w14:paraId="23B10EB0" w14:textId="77777777" w:rsidR="002B424F" w:rsidRPr="00677940" w:rsidRDefault="002D70ED" w:rsidP="00FF5482">
      <w:pPr>
        <w:pStyle w:val="30"/>
        <w:rPr>
          <w:rFonts w:eastAsiaTheme="minorEastAsia" w:cstheme="minorBidi"/>
          <w:snapToGrid/>
          <w:kern w:val="0"/>
          <w:sz w:val="22"/>
          <w:szCs w:val="22"/>
        </w:rPr>
      </w:pPr>
      <w:hyperlink w:anchor="_Toc445131151" w:history="1">
        <w:r w:rsidR="002B424F" w:rsidRPr="00677940">
          <w:rPr>
            <w:rStyle w:val="afffff2"/>
            <w:rFonts w:ascii="Calibri" w:hAnsi="Calibri"/>
          </w:rPr>
          <w:t>Restarting an SCM</w:t>
        </w:r>
        <w:r w:rsidR="002B424F" w:rsidRPr="00677940">
          <w:rPr>
            <w:webHidden/>
          </w:rPr>
          <w:tab/>
        </w:r>
        <w:r w:rsidR="002B424F" w:rsidRPr="00677940">
          <w:rPr>
            <w:webHidden/>
          </w:rPr>
          <w:fldChar w:fldCharType="begin"/>
        </w:r>
        <w:r w:rsidR="002B424F" w:rsidRPr="00677940">
          <w:rPr>
            <w:webHidden/>
          </w:rPr>
          <w:instrText xml:space="preserve"> PAGEREF _Toc445131151 \h </w:instrText>
        </w:r>
        <w:r w:rsidR="002B424F" w:rsidRPr="00677940">
          <w:rPr>
            <w:webHidden/>
          </w:rPr>
        </w:r>
        <w:r w:rsidR="002B424F" w:rsidRPr="00677940">
          <w:rPr>
            <w:webHidden/>
          </w:rPr>
          <w:fldChar w:fldCharType="separate"/>
        </w:r>
        <w:r w:rsidR="002B424F" w:rsidRPr="00677940">
          <w:rPr>
            <w:webHidden/>
          </w:rPr>
          <w:t>384</w:t>
        </w:r>
        <w:r w:rsidR="002B424F" w:rsidRPr="00677940">
          <w:rPr>
            <w:webHidden/>
          </w:rPr>
          <w:fldChar w:fldCharType="end"/>
        </w:r>
      </w:hyperlink>
    </w:p>
    <w:p w14:paraId="5A8D2943" w14:textId="77777777" w:rsidR="002B424F" w:rsidRPr="00677940" w:rsidRDefault="002D70ED" w:rsidP="00FF5482">
      <w:pPr>
        <w:pStyle w:val="30"/>
        <w:rPr>
          <w:rFonts w:eastAsiaTheme="minorEastAsia" w:cstheme="minorBidi"/>
          <w:snapToGrid/>
          <w:kern w:val="0"/>
          <w:sz w:val="22"/>
          <w:szCs w:val="22"/>
        </w:rPr>
      </w:pPr>
      <w:hyperlink w:anchor="_Toc445131152" w:history="1">
        <w:r w:rsidR="002B424F" w:rsidRPr="00677940">
          <w:rPr>
            <w:rStyle w:val="afffff2"/>
            <w:rFonts w:ascii="Calibri" w:hAnsi="Calibri"/>
          </w:rPr>
          <w:t>Restarting entire system</w:t>
        </w:r>
        <w:r w:rsidR="002B424F" w:rsidRPr="00677940">
          <w:rPr>
            <w:webHidden/>
          </w:rPr>
          <w:tab/>
        </w:r>
        <w:r w:rsidR="002B424F" w:rsidRPr="00677940">
          <w:rPr>
            <w:webHidden/>
          </w:rPr>
          <w:fldChar w:fldCharType="begin"/>
        </w:r>
        <w:r w:rsidR="002B424F" w:rsidRPr="00677940">
          <w:rPr>
            <w:webHidden/>
          </w:rPr>
          <w:instrText xml:space="preserve"> PAGEREF _Toc445131152 \h </w:instrText>
        </w:r>
        <w:r w:rsidR="002B424F" w:rsidRPr="00677940">
          <w:rPr>
            <w:webHidden/>
          </w:rPr>
        </w:r>
        <w:r w:rsidR="002B424F" w:rsidRPr="00677940">
          <w:rPr>
            <w:webHidden/>
          </w:rPr>
          <w:fldChar w:fldCharType="separate"/>
        </w:r>
        <w:r w:rsidR="002B424F" w:rsidRPr="00677940">
          <w:rPr>
            <w:webHidden/>
          </w:rPr>
          <w:t>386</w:t>
        </w:r>
        <w:r w:rsidR="002B424F" w:rsidRPr="00677940">
          <w:rPr>
            <w:webHidden/>
          </w:rPr>
          <w:fldChar w:fldCharType="end"/>
        </w:r>
      </w:hyperlink>
    </w:p>
    <w:p w14:paraId="7474D96F"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153" w:history="1">
        <w:r w:rsidR="002B424F" w:rsidRPr="00677940">
          <w:rPr>
            <w:rStyle w:val="afffff2"/>
            <w:rFonts w:ascii="Calibri" w:hAnsi="Calibri"/>
            <w:noProof/>
            <w14:scene3d>
              <w14:camera w14:prst="orthographicFront"/>
              <w14:lightRig w14:rig="threePt" w14:dir="t">
                <w14:rot w14:lat="0" w14:lon="0" w14:rev="0"/>
              </w14:lightRig>
            </w14:scene3d>
          </w:rPr>
          <w:t>Chapter 23.</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DPoE Provisioning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_Toc445131153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387</w:t>
        </w:r>
        <w:r w:rsidR="002B424F" w:rsidRPr="00677940">
          <w:rPr>
            <w:rFonts w:ascii="Calibri" w:hAnsi="Calibri"/>
            <w:noProof/>
            <w:webHidden/>
          </w:rPr>
          <w:fldChar w:fldCharType="end"/>
        </w:r>
      </w:hyperlink>
    </w:p>
    <w:p w14:paraId="41C67F52" w14:textId="77777777" w:rsidR="002B424F" w:rsidRPr="00677940" w:rsidRDefault="002D70ED">
      <w:pPr>
        <w:pStyle w:val="20"/>
        <w:rPr>
          <w:rFonts w:ascii="Calibri" w:eastAsiaTheme="minorEastAsia" w:hAnsi="Calibri" w:cstheme="minorBidi"/>
          <w:noProof/>
          <w:snapToGrid/>
          <w:kern w:val="0"/>
          <w:sz w:val="22"/>
          <w:szCs w:val="22"/>
        </w:rPr>
      </w:pPr>
      <w:hyperlink w:anchor="_Toc445131154" w:history="1">
        <w:r w:rsidR="002B424F" w:rsidRPr="00677940">
          <w:rPr>
            <w:rStyle w:val="afffff2"/>
            <w:rFonts w:ascii="Calibri" w:hAnsi="Calibri"/>
            <w:noProof/>
          </w:rPr>
          <w:t>Background and Theory of Operations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_Toc445131154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388</w:t>
        </w:r>
        <w:r w:rsidR="002B424F" w:rsidRPr="00677940">
          <w:rPr>
            <w:rFonts w:ascii="Calibri" w:hAnsi="Calibri"/>
            <w:noProof/>
            <w:webHidden/>
          </w:rPr>
          <w:fldChar w:fldCharType="end"/>
        </w:r>
      </w:hyperlink>
    </w:p>
    <w:p w14:paraId="770F3A56" w14:textId="77777777" w:rsidR="002B424F" w:rsidRPr="00677940" w:rsidRDefault="002D70ED">
      <w:pPr>
        <w:pStyle w:val="20"/>
        <w:rPr>
          <w:rFonts w:ascii="Calibri" w:eastAsiaTheme="minorEastAsia" w:hAnsi="Calibri" w:cstheme="minorBidi"/>
          <w:noProof/>
          <w:snapToGrid/>
          <w:kern w:val="0"/>
          <w:sz w:val="22"/>
          <w:szCs w:val="22"/>
        </w:rPr>
      </w:pPr>
      <w:hyperlink w:anchor="_Toc445131155" w:history="1">
        <w:r w:rsidR="002B424F" w:rsidRPr="00677940">
          <w:rPr>
            <w:rStyle w:val="afffff2"/>
            <w:rFonts w:ascii="Calibri" w:hAnsi="Calibri"/>
            <w:noProof/>
          </w:rPr>
          <w:t>Cable and Bundle Interface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_Toc445131155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389</w:t>
        </w:r>
        <w:r w:rsidR="002B424F" w:rsidRPr="00677940">
          <w:rPr>
            <w:rFonts w:ascii="Calibri" w:hAnsi="Calibri"/>
            <w:noProof/>
            <w:webHidden/>
          </w:rPr>
          <w:fldChar w:fldCharType="end"/>
        </w:r>
      </w:hyperlink>
    </w:p>
    <w:p w14:paraId="1E3DF55F" w14:textId="77777777" w:rsidR="002B424F" w:rsidRPr="00677940" w:rsidRDefault="002D70ED" w:rsidP="00FF5482">
      <w:pPr>
        <w:pStyle w:val="30"/>
        <w:rPr>
          <w:rFonts w:eastAsiaTheme="minorEastAsia" w:cstheme="minorBidi"/>
          <w:snapToGrid/>
          <w:kern w:val="0"/>
          <w:sz w:val="22"/>
          <w:szCs w:val="22"/>
        </w:rPr>
      </w:pPr>
      <w:hyperlink w:anchor="_Toc445131156" w:history="1">
        <w:r w:rsidR="002B424F" w:rsidRPr="00677940">
          <w:rPr>
            <w:rStyle w:val="afffff2"/>
            <w:rFonts w:ascii="Calibri" w:hAnsi="Calibri"/>
          </w:rPr>
          <w:t>Bundle Create and View</w:t>
        </w:r>
        <w:r w:rsidR="002B424F" w:rsidRPr="00677940">
          <w:rPr>
            <w:webHidden/>
          </w:rPr>
          <w:tab/>
        </w:r>
        <w:r w:rsidR="002B424F" w:rsidRPr="00677940">
          <w:rPr>
            <w:webHidden/>
          </w:rPr>
          <w:fldChar w:fldCharType="begin"/>
        </w:r>
        <w:r w:rsidR="002B424F" w:rsidRPr="00677940">
          <w:rPr>
            <w:webHidden/>
          </w:rPr>
          <w:instrText xml:space="preserve"> PAGEREF _Toc445131156 \h </w:instrText>
        </w:r>
        <w:r w:rsidR="002B424F" w:rsidRPr="00677940">
          <w:rPr>
            <w:webHidden/>
          </w:rPr>
        </w:r>
        <w:r w:rsidR="002B424F" w:rsidRPr="00677940">
          <w:rPr>
            <w:webHidden/>
          </w:rPr>
          <w:fldChar w:fldCharType="separate"/>
        </w:r>
        <w:r w:rsidR="002B424F" w:rsidRPr="00677940">
          <w:rPr>
            <w:webHidden/>
          </w:rPr>
          <w:t>389</w:t>
        </w:r>
        <w:r w:rsidR="002B424F" w:rsidRPr="00677940">
          <w:rPr>
            <w:webHidden/>
          </w:rPr>
          <w:fldChar w:fldCharType="end"/>
        </w:r>
      </w:hyperlink>
    </w:p>
    <w:p w14:paraId="49FB085D" w14:textId="77777777" w:rsidR="002B424F" w:rsidRPr="00677940" w:rsidRDefault="002D70ED" w:rsidP="00FF5482">
      <w:pPr>
        <w:pStyle w:val="30"/>
        <w:rPr>
          <w:rFonts w:eastAsiaTheme="minorEastAsia" w:cstheme="minorBidi"/>
          <w:snapToGrid/>
          <w:kern w:val="0"/>
          <w:sz w:val="22"/>
          <w:szCs w:val="22"/>
        </w:rPr>
      </w:pPr>
      <w:hyperlink w:anchor="_Toc445131157" w:history="1">
        <w:r w:rsidR="002B424F" w:rsidRPr="00677940">
          <w:rPr>
            <w:rStyle w:val="afffff2"/>
            <w:rFonts w:ascii="Calibri" w:hAnsi="Calibri"/>
          </w:rPr>
          <w:t>Bundle VLAN</w:t>
        </w:r>
        <w:r w:rsidR="002B424F" w:rsidRPr="00677940">
          <w:rPr>
            <w:webHidden/>
          </w:rPr>
          <w:tab/>
        </w:r>
        <w:r w:rsidR="002B424F" w:rsidRPr="00677940">
          <w:rPr>
            <w:webHidden/>
          </w:rPr>
          <w:fldChar w:fldCharType="begin"/>
        </w:r>
        <w:r w:rsidR="002B424F" w:rsidRPr="00677940">
          <w:rPr>
            <w:webHidden/>
          </w:rPr>
          <w:instrText xml:space="preserve"> PAGEREF _Toc445131157 \h </w:instrText>
        </w:r>
        <w:r w:rsidR="002B424F" w:rsidRPr="00677940">
          <w:rPr>
            <w:webHidden/>
          </w:rPr>
        </w:r>
        <w:r w:rsidR="002B424F" w:rsidRPr="00677940">
          <w:rPr>
            <w:webHidden/>
          </w:rPr>
          <w:fldChar w:fldCharType="separate"/>
        </w:r>
        <w:r w:rsidR="002B424F" w:rsidRPr="00677940">
          <w:rPr>
            <w:webHidden/>
          </w:rPr>
          <w:t>390</w:t>
        </w:r>
        <w:r w:rsidR="002B424F" w:rsidRPr="00677940">
          <w:rPr>
            <w:webHidden/>
          </w:rPr>
          <w:fldChar w:fldCharType="end"/>
        </w:r>
      </w:hyperlink>
    </w:p>
    <w:p w14:paraId="3E7CC33C" w14:textId="77777777" w:rsidR="002B424F" w:rsidRPr="00677940" w:rsidRDefault="002D70ED" w:rsidP="00FF5482">
      <w:pPr>
        <w:pStyle w:val="30"/>
        <w:rPr>
          <w:rFonts w:eastAsiaTheme="minorEastAsia" w:cstheme="minorBidi"/>
          <w:snapToGrid/>
          <w:kern w:val="0"/>
          <w:sz w:val="22"/>
          <w:szCs w:val="22"/>
        </w:rPr>
      </w:pPr>
      <w:hyperlink w:anchor="_Toc445131158" w:history="1">
        <w:r w:rsidR="002B424F" w:rsidRPr="00677940">
          <w:rPr>
            <w:rStyle w:val="afffff2"/>
            <w:rFonts w:ascii="Calibri" w:hAnsi="Calibri"/>
          </w:rPr>
          <w:t>IP(HSD) and L2HSD Services</w:t>
        </w:r>
        <w:r w:rsidR="002B424F" w:rsidRPr="00677940">
          <w:rPr>
            <w:webHidden/>
          </w:rPr>
          <w:tab/>
        </w:r>
        <w:r w:rsidR="002B424F" w:rsidRPr="00677940">
          <w:rPr>
            <w:webHidden/>
          </w:rPr>
          <w:fldChar w:fldCharType="begin"/>
        </w:r>
        <w:r w:rsidR="002B424F" w:rsidRPr="00677940">
          <w:rPr>
            <w:webHidden/>
          </w:rPr>
          <w:instrText xml:space="preserve"> PAGEREF _Toc445131158 \h </w:instrText>
        </w:r>
        <w:r w:rsidR="002B424F" w:rsidRPr="00677940">
          <w:rPr>
            <w:webHidden/>
          </w:rPr>
        </w:r>
        <w:r w:rsidR="002B424F" w:rsidRPr="00677940">
          <w:rPr>
            <w:webHidden/>
          </w:rPr>
          <w:fldChar w:fldCharType="separate"/>
        </w:r>
        <w:r w:rsidR="002B424F" w:rsidRPr="00677940">
          <w:rPr>
            <w:webHidden/>
          </w:rPr>
          <w:t>390</w:t>
        </w:r>
        <w:r w:rsidR="002B424F" w:rsidRPr="00677940">
          <w:rPr>
            <w:webHidden/>
          </w:rPr>
          <w:fldChar w:fldCharType="end"/>
        </w:r>
      </w:hyperlink>
    </w:p>
    <w:p w14:paraId="535A9A68" w14:textId="77777777" w:rsidR="002B424F" w:rsidRPr="00677940" w:rsidRDefault="002D70ED" w:rsidP="00FF5482">
      <w:pPr>
        <w:pStyle w:val="30"/>
        <w:rPr>
          <w:rFonts w:eastAsiaTheme="minorEastAsia" w:cstheme="minorBidi"/>
          <w:snapToGrid/>
          <w:kern w:val="0"/>
          <w:sz w:val="22"/>
          <w:szCs w:val="22"/>
        </w:rPr>
      </w:pPr>
      <w:hyperlink w:anchor="_Toc445131159" w:history="1">
        <w:r w:rsidR="002B424F" w:rsidRPr="00677940">
          <w:rPr>
            <w:rStyle w:val="afffff2"/>
            <w:rFonts w:ascii="Calibri" w:hAnsi="Calibri"/>
          </w:rPr>
          <w:t>Bundle Sub-Interface</w:t>
        </w:r>
        <w:r w:rsidR="002B424F" w:rsidRPr="00677940">
          <w:rPr>
            <w:webHidden/>
          </w:rPr>
          <w:tab/>
        </w:r>
        <w:r w:rsidR="002B424F" w:rsidRPr="00677940">
          <w:rPr>
            <w:webHidden/>
          </w:rPr>
          <w:fldChar w:fldCharType="begin"/>
        </w:r>
        <w:r w:rsidR="002B424F" w:rsidRPr="00677940">
          <w:rPr>
            <w:webHidden/>
          </w:rPr>
          <w:instrText xml:space="preserve"> PAGEREF _Toc445131159 \h </w:instrText>
        </w:r>
        <w:r w:rsidR="002B424F" w:rsidRPr="00677940">
          <w:rPr>
            <w:webHidden/>
          </w:rPr>
        </w:r>
        <w:r w:rsidR="002B424F" w:rsidRPr="00677940">
          <w:rPr>
            <w:webHidden/>
          </w:rPr>
          <w:fldChar w:fldCharType="separate"/>
        </w:r>
        <w:r w:rsidR="002B424F" w:rsidRPr="00677940">
          <w:rPr>
            <w:webHidden/>
          </w:rPr>
          <w:t>390</w:t>
        </w:r>
        <w:r w:rsidR="002B424F" w:rsidRPr="00677940">
          <w:rPr>
            <w:webHidden/>
          </w:rPr>
          <w:fldChar w:fldCharType="end"/>
        </w:r>
      </w:hyperlink>
    </w:p>
    <w:p w14:paraId="55E257CE" w14:textId="77777777" w:rsidR="002B424F" w:rsidRPr="00677940" w:rsidRDefault="002D70ED" w:rsidP="00FF5482">
      <w:pPr>
        <w:pStyle w:val="30"/>
        <w:rPr>
          <w:rFonts w:eastAsiaTheme="minorEastAsia" w:cstheme="minorBidi"/>
          <w:snapToGrid/>
          <w:kern w:val="0"/>
          <w:sz w:val="22"/>
          <w:szCs w:val="22"/>
        </w:rPr>
      </w:pPr>
      <w:hyperlink w:anchor="_Toc445131160" w:history="1">
        <w:r w:rsidR="002B424F" w:rsidRPr="00677940">
          <w:rPr>
            <w:rStyle w:val="afffff2"/>
            <w:rFonts w:ascii="Calibri" w:hAnsi="Calibri"/>
          </w:rPr>
          <w:t>Cable Bundle Setting and View</w:t>
        </w:r>
        <w:r w:rsidR="002B424F" w:rsidRPr="00677940">
          <w:rPr>
            <w:webHidden/>
          </w:rPr>
          <w:tab/>
        </w:r>
        <w:r w:rsidR="002B424F" w:rsidRPr="00677940">
          <w:rPr>
            <w:webHidden/>
          </w:rPr>
          <w:fldChar w:fldCharType="begin"/>
        </w:r>
        <w:r w:rsidR="002B424F" w:rsidRPr="00677940">
          <w:rPr>
            <w:webHidden/>
          </w:rPr>
          <w:instrText xml:space="preserve"> PAGEREF _Toc445131160 \h </w:instrText>
        </w:r>
        <w:r w:rsidR="002B424F" w:rsidRPr="00677940">
          <w:rPr>
            <w:webHidden/>
          </w:rPr>
        </w:r>
        <w:r w:rsidR="002B424F" w:rsidRPr="00677940">
          <w:rPr>
            <w:webHidden/>
          </w:rPr>
          <w:fldChar w:fldCharType="separate"/>
        </w:r>
        <w:r w:rsidR="002B424F" w:rsidRPr="00677940">
          <w:rPr>
            <w:webHidden/>
          </w:rPr>
          <w:t>392</w:t>
        </w:r>
        <w:r w:rsidR="002B424F" w:rsidRPr="00677940">
          <w:rPr>
            <w:webHidden/>
          </w:rPr>
          <w:fldChar w:fldCharType="end"/>
        </w:r>
      </w:hyperlink>
    </w:p>
    <w:p w14:paraId="674F5360" w14:textId="77777777" w:rsidR="002B424F" w:rsidRPr="00677940" w:rsidRDefault="002D70ED">
      <w:pPr>
        <w:pStyle w:val="20"/>
        <w:rPr>
          <w:rFonts w:ascii="Calibri" w:eastAsiaTheme="minorEastAsia" w:hAnsi="Calibri" w:cstheme="minorBidi"/>
          <w:noProof/>
          <w:snapToGrid/>
          <w:kern w:val="0"/>
          <w:sz w:val="22"/>
          <w:szCs w:val="22"/>
        </w:rPr>
      </w:pPr>
      <w:hyperlink w:anchor="_Toc445131161" w:history="1">
        <w:r w:rsidR="002B424F" w:rsidRPr="00677940">
          <w:rPr>
            <w:rStyle w:val="afffff2"/>
            <w:rFonts w:ascii="Calibri" w:hAnsi="Calibri"/>
            <w:noProof/>
          </w:rPr>
          <w:t>vCM and CPE’s DHCP Relay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_Toc445131161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393</w:t>
        </w:r>
        <w:r w:rsidR="002B424F" w:rsidRPr="00677940">
          <w:rPr>
            <w:rFonts w:ascii="Calibri" w:hAnsi="Calibri"/>
            <w:noProof/>
            <w:webHidden/>
          </w:rPr>
          <w:fldChar w:fldCharType="end"/>
        </w:r>
      </w:hyperlink>
    </w:p>
    <w:p w14:paraId="693E6609" w14:textId="77777777" w:rsidR="002B424F" w:rsidRPr="00677940" w:rsidRDefault="002D70ED" w:rsidP="00FF5482">
      <w:pPr>
        <w:pStyle w:val="30"/>
        <w:rPr>
          <w:rFonts w:eastAsiaTheme="minorEastAsia" w:cstheme="minorBidi"/>
          <w:snapToGrid/>
          <w:kern w:val="0"/>
          <w:sz w:val="22"/>
          <w:szCs w:val="22"/>
        </w:rPr>
      </w:pPr>
      <w:hyperlink w:anchor="_Toc445131162" w:history="1">
        <w:r w:rsidR="002B424F" w:rsidRPr="00677940">
          <w:rPr>
            <w:rStyle w:val="afffff2"/>
            <w:rFonts w:ascii="Calibri" w:hAnsi="Calibri"/>
          </w:rPr>
          <w:t>vCM’s DHCP helper-address Setting and View</w:t>
        </w:r>
        <w:r w:rsidR="002B424F" w:rsidRPr="00677940">
          <w:rPr>
            <w:webHidden/>
          </w:rPr>
          <w:tab/>
        </w:r>
        <w:r w:rsidR="002B424F" w:rsidRPr="00677940">
          <w:rPr>
            <w:webHidden/>
          </w:rPr>
          <w:fldChar w:fldCharType="begin"/>
        </w:r>
        <w:r w:rsidR="002B424F" w:rsidRPr="00677940">
          <w:rPr>
            <w:webHidden/>
          </w:rPr>
          <w:instrText xml:space="preserve"> PAGEREF _Toc445131162 \h </w:instrText>
        </w:r>
        <w:r w:rsidR="002B424F" w:rsidRPr="00677940">
          <w:rPr>
            <w:webHidden/>
          </w:rPr>
        </w:r>
        <w:r w:rsidR="002B424F" w:rsidRPr="00677940">
          <w:rPr>
            <w:webHidden/>
          </w:rPr>
          <w:fldChar w:fldCharType="separate"/>
        </w:r>
        <w:r w:rsidR="002B424F" w:rsidRPr="00677940">
          <w:rPr>
            <w:webHidden/>
          </w:rPr>
          <w:t>393</w:t>
        </w:r>
        <w:r w:rsidR="002B424F" w:rsidRPr="00677940">
          <w:rPr>
            <w:webHidden/>
          </w:rPr>
          <w:fldChar w:fldCharType="end"/>
        </w:r>
      </w:hyperlink>
    </w:p>
    <w:p w14:paraId="19DD5125" w14:textId="77777777" w:rsidR="002B424F" w:rsidRPr="00677940" w:rsidRDefault="002D70ED" w:rsidP="00FF5482">
      <w:pPr>
        <w:pStyle w:val="30"/>
        <w:rPr>
          <w:rFonts w:eastAsiaTheme="minorEastAsia" w:cstheme="minorBidi"/>
          <w:snapToGrid/>
          <w:kern w:val="0"/>
          <w:sz w:val="22"/>
          <w:szCs w:val="22"/>
        </w:rPr>
      </w:pPr>
      <w:hyperlink w:anchor="_Toc445131163" w:history="1">
        <w:r w:rsidR="002B424F" w:rsidRPr="00677940">
          <w:rPr>
            <w:rStyle w:val="afffff2"/>
            <w:rFonts w:ascii="Calibri" w:hAnsi="Calibri"/>
          </w:rPr>
          <w:t>CPE’s DHCP helper-address Setting and View</w:t>
        </w:r>
        <w:r w:rsidR="002B424F" w:rsidRPr="00677940">
          <w:rPr>
            <w:webHidden/>
          </w:rPr>
          <w:tab/>
        </w:r>
        <w:r w:rsidR="002B424F" w:rsidRPr="00677940">
          <w:rPr>
            <w:webHidden/>
          </w:rPr>
          <w:fldChar w:fldCharType="begin"/>
        </w:r>
        <w:r w:rsidR="002B424F" w:rsidRPr="00677940">
          <w:rPr>
            <w:webHidden/>
          </w:rPr>
          <w:instrText xml:space="preserve"> PAGEREF _Toc445131163 \h </w:instrText>
        </w:r>
        <w:r w:rsidR="002B424F" w:rsidRPr="00677940">
          <w:rPr>
            <w:webHidden/>
          </w:rPr>
        </w:r>
        <w:r w:rsidR="002B424F" w:rsidRPr="00677940">
          <w:rPr>
            <w:webHidden/>
          </w:rPr>
          <w:fldChar w:fldCharType="separate"/>
        </w:r>
        <w:r w:rsidR="002B424F" w:rsidRPr="00677940">
          <w:rPr>
            <w:webHidden/>
          </w:rPr>
          <w:t>393</w:t>
        </w:r>
        <w:r w:rsidR="002B424F" w:rsidRPr="00677940">
          <w:rPr>
            <w:webHidden/>
          </w:rPr>
          <w:fldChar w:fldCharType="end"/>
        </w:r>
      </w:hyperlink>
    </w:p>
    <w:p w14:paraId="5A7EC52B" w14:textId="77777777" w:rsidR="002B424F" w:rsidRPr="00677940" w:rsidRDefault="002D70ED" w:rsidP="00FF5482">
      <w:pPr>
        <w:pStyle w:val="30"/>
        <w:rPr>
          <w:rFonts w:eastAsiaTheme="minorEastAsia" w:cstheme="minorBidi"/>
          <w:snapToGrid/>
          <w:kern w:val="0"/>
          <w:sz w:val="22"/>
          <w:szCs w:val="22"/>
        </w:rPr>
      </w:pPr>
      <w:hyperlink w:anchor="_Toc445131164" w:history="1">
        <w:r w:rsidR="002B424F" w:rsidRPr="00677940">
          <w:rPr>
            <w:rStyle w:val="afffff2"/>
            <w:rFonts w:ascii="Calibri" w:hAnsi="Calibri"/>
          </w:rPr>
          <w:t>CPE’s DHCP Option82 Setting</w:t>
        </w:r>
        <w:r w:rsidR="002B424F" w:rsidRPr="00677940">
          <w:rPr>
            <w:webHidden/>
          </w:rPr>
          <w:tab/>
        </w:r>
        <w:r w:rsidR="002B424F" w:rsidRPr="00677940">
          <w:rPr>
            <w:webHidden/>
          </w:rPr>
          <w:fldChar w:fldCharType="begin"/>
        </w:r>
        <w:r w:rsidR="002B424F" w:rsidRPr="00677940">
          <w:rPr>
            <w:webHidden/>
          </w:rPr>
          <w:instrText xml:space="preserve"> PAGEREF _Toc445131164 \h </w:instrText>
        </w:r>
        <w:r w:rsidR="002B424F" w:rsidRPr="00677940">
          <w:rPr>
            <w:webHidden/>
          </w:rPr>
        </w:r>
        <w:r w:rsidR="002B424F" w:rsidRPr="00677940">
          <w:rPr>
            <w:webHidden/>
          </w:rPr>
          <w:fldChar w:fldCharType="separate"/>
        </w:r>
        <w:r w:rsidR="002B424F" w:rsidRPr="00677940">
          <w:rPr>
            <w:webHidden/>
          </w:rPr>
          <w:t>394</w:t>
        </w:r>
        <w:r w:rsidR="002B424F" w:rsidRPr="00677940">
          <w:rPr>
            <w:webHidden/>
          </w:rPr>
          <w:fldChar w:fldCharType="end"/>
        </w:r>
      </w:hyperlink>
    </w:p>
    <w:p w14:paraId="4C5EDC76" w14:textId="77777777" w:rsidR="002B424F" w:rsidRPr="00677940" w:rsidRDefault="002D70ED" w:rsidP="00FF5482">
      <w:pPr>
        <w:pStyle w:val="30"/>
        <w:rPr>
          <w:rFonts w:eastAsiaTheme="minorEastAsia" w:cstheme="minorBidi"/>
          <w:snapToGrid/>
          <w:kern w:val="0"/>
          <w:sz w:val="22"/>
          <w:szCs w:val="22"/>
        </w:rPr>
      </w:pPr>
      <w:hyperlink w:anchor="_Toc445131165" w:history="1">
        <w:r w:rsidR="002B424F" w:rsidRPr="00677940">
          <w:rPr>
            <w:rStyle w:val="afffff2"/>
            <w:rFonts w:ascii="Calibri" w:hAnsi="Calibri"/>
          </w:rPr>
          <w:t>Cable GIADDR</w:t>
        </w:r>
        <w:r w:rsidR="002B424F" w:rsidRPr="00677940">
          <w:rPr>
            <w:webHidden/>
          </w:rPr>
          <w:tab/>
        </w:r>
        <w:r w:rsidR="002B424F" w:rsidRPr="00677940">
          <w:rPr>
            <w:webHidden/>
          </w:rPr>
          <w:fldChar w:fldCharType="begin"/>
        </w:r>
        <w:r w:rsidR="002B424F" w:rsidRPr="00677940">
          <w:rPr>
            <w:webHidden/>
          </w:rPr>
          <w:instrText xml:space="preserve"> PAGEREF _Toc445131165 \h </w:instrText>
        </w:r>
        <w:r w:rsidR="002B424F" w:rsidRPr="00677940">
          <w:rPr>
            <w:webHidden/>
          </w:rPr>
        </w:r>
        <w:r w:rsidR="002B424F" w:rsidRPr="00677940">
          <w:rPr>
            <w:webHidden/>
          </w:rPr>
          <w:fldChar w:fldCharType="separate"/>
        </w:r>
        <w:r w:rsidR="002B424F" w:rsidRPr="00677940">
          <w:rPr>
            <w:webHidden/>
          </w:rPr>
          <w:t>394</w:t>
        </w:r>
        <w:r w:rsidR="002B424F" w:rsidRPr="00677940">
          <w:rPr>
            <w:webHidden/>
          </w:rPr>
          <w:fldChar w:fldCharType="end"/>
        </w:r>
      </w:hyperlink>
    </w:p>
    <w:p w14:paraId="6E3C6C89" w14:textId="77777777" w:rsidR="002B424F" w:rsidRPr="00677940" w:rsidRDefault="002D70ED" w:rsidP="00FF5482">
      <w:pPr>
        <w:pStyle w:val="30"/>
        <w:rPr>
          <w:rFonts w:eastAsiaTheme="minorEastAsia" w:cstheme="minorBidi"/>
          <w:snapToGrid/>
          <w:kern w:val="0"/>
          <w:sz w:val="22"/>
          <w:szCs w:val="22"/>
        </w:rPr>
      </w:pPr>
      <w:hyperlink w:anchor="_Toc445131166" w:history="1">
        <w:r w:rsidR="002B424F" w:rsidRPr="00677940">
          <w:rPr>
            <w:rStyle w:val="afffff2"/>
            <w:rFonts w:ascii="Calibri" w:hAnsi="Calibri"/>
          </w:rPr>
          <w:t>DHCP Option 43/17 for Vendor Specific Information</w:t>
        </w:r>
        <w:r w:rsidR="002B424F" w:rsidRPr="00677940">
          <w:rPr>
            <w:webHidden/>
          </w:rPr>
          <w:tab/>
        </w:r>
        <w:r w:rsidR="002B424F" w:rsidRPr="00677940">
          <w:rPr>
            <w:webHidden/>
          </w:rPr>
          <w:fldChar w:fldCharType="begin"/>
        </w:r>
        <w:r w:rsidR="002B424F" w:rsidRPr="00677940">
          <w:rPr>
            <w:webHidden/>
          </w:rPr>
          <w:instrText xml:space="preserve"> PAGEREF _Toc445131166 \h </w:instrText>
        </w:r>
        <w:r w:rsidR="002B424F" w:rsidRPr="00677940">
          <w:rPr>
            <w:webHidden/>
          </w:rPr>
        </w:r>
        <w:r w:rsidR="002B424F" w:rsidRPr="00677940">
          <w:rPr>
            <w:webHidden/>
          </w:rPr>
          <w:fldChar w:fldCharType="separate"/>
        </w:r>
        <w:r w:rsidR="002B424F" w:rsidRPr="00677940">
          <w:rPr>
            <w:webHidden/>
          </w:rPr>
          <w:t>395</w:t>
        </w:r>
        <w:r w:rsidR="002B424F" w:rsidRPr="00677940">
          <w:rPr>
            <w:webHidden/>
          </w:rPr>
          <w:fldChar w:fldCharType="end"/>
        </w:r>
      </w:hyperlink>
    </w:p>
    <w:p w14:paraId="1F1CC386" w14:textId="77777777" w:rsidR="002B424F" w:rsidRPr="00677940" w:rsidRDefault="002D70ED" w:rsidP="00FF5482">
      <w:pPr>
        <w:pStyle w:val="30"/>
        <w:rPr>
          <w:rFonts w:eastAsiaTheme="minorEastAsia" w:cstheme="minorBidi"/>
          <w:snapToGrid/>
          <w:kern w:val="0"/>
          <w:sz w:val="22"/>
          <w:szCs w:val="22"/>
        </w:rPr>
      </w:pPr>
      <w:hyperlink w:anchor="_Toc445131167" w:history="1">
        <w:r w:rsidR="002B424F" w:rsidRPr="00677940">
          <w:rPr>
            <w:rStyle w:val="afffff2"/>
            <w:rFonts w:ascii="Calibri" w:hAnsi="Calibri"/>
          </w:rPr>
          <w:t>DHCP Option 6 for MSO defined text</w:t>
        </w:r>
        <w:r w:rsidR="002B424F" w:rsidRPr="00677940">
          <w:rPr>
            <w:webHidden/>
          </w:rPr>
          <w:tab/>
        </w:r>
        <w:r w:rsidR="002B424F" w:rsidRPr="00677940">
          <w:rPr>
            <w:webHidden/>
          </w:rPr>
          <w:fldChar w:fldCharType="begin"/>
        </w:r>
        <w:r w:rsidR="002B424F" w:rsidRPr="00677940">
          <w:rPr>
            <w:webHidden/>
          </w:rPr>
          <w:instrText xml:space="preserve"> PAGEREF _Toc445131167 \h </w:instrText>
        </w:r>
        <w:r w:rsidR="002B424F" w:rsidRPr="00677940">
          <w:rPr>
            <w:webHidden/>
          </w:rPr>
        </w:r>
        <w:r w:rsidR="002B424F" w:rsidRPr="00677940">
          <w:rPr>
            <w:webHidden/>
          </w:rPr>
          <w:fldChar w:fldCharType="separate"/>
        </w:r>
        <w:r w:rsidR="002B424F" w:rsidRPr="00677940">
          <w:rPr>
            <w:webHidden/>
          </w:rPr>
          <w:t>396</w:t>
        </w:r>
        <w:r w:rsidR="002B424F" w:rsidRPr="00677940">
          <w:rPr>
            <w:webHidden/>
          </w:rPr>
          <w:fldChar w:fldCharType="end"/>
        </w:r>
      </w:hyperlink>
    </w:p>
    <w:p w14:paraId="2D85B9FB" w14:textId="77777777" w:rsidR="002B424F" w:rsidRPr="00677940" w:rsidRDefault="002D70ED" w:rsidP="00FF5482">
      <w:pPr>
        <w:pStyle w:val="30"/>
        <w:rPr>
          <w:rFonts w:eastAsiaTheme="minorEastAsia" w:cstheme="minorBidi"/>
          <w:snapToGrid/>
          <w:kern w:val="0"/>
          <w:sz w:val="22"/>
          <w:szCs w:val="22"/>
        </w:rPr>
      </w:pPr>
      <w:hyperlink w:anchor="_Toc445131168" w:history="1">
        <w:r w:rsidR="002B424F" w:rsidRPr="00677940">
          <w:rPr>
            <w:rStyle w:val="afffff2"/>
            <w:rFonts w:ascii="Calibri" w:hAnsi="Calibri"/>
          </w:rPr>
          <w:t>DHCP Option 82 Sub-option for DPoE Version</w:t>
        </w:r>
        <w:r w:rsidR="002B424F" w:rsidRPr="00677940">
          <w:rPr>
            <w:webHidden/>
          </w:rPr>
          <w:tab/>
        </w:r>
        <w:r w:rsidR="002B424F" w:rsidRPr="00677940">
          <w:rPr>
            <w:webHidden/>
          </w:rPr>
          <w:fldChar w:fldCharType="begin"/>
        </w:r>
        <w:r w:rsidR="002B424F" w:rsidRPr="00677940">
          <w:rPr>
            <w:webHidden/>
          </w:rPr>
          <w:instrText xml:space="preserve"> PAGEREF _Toc445131168 \h </w:instrText>
        </w:r>
        <w:r w:rsidR="002B424F" w:rsidRPr="00677940">
          <w:rPr>
            <w:webHidden/>
          </w:rPr>
        </w:r>
        <w:r w:rsidR="002B424F" w:rsidRPr="00677940">
          <w:rPr>
            <w:webHidden/>
          </w:rPr>
          <w:fldChar w:fldCharType="separate"/>
        </w:r>
        <w:r w:rsidR="002B424F" w:rsidRPr="00677940">
          <w:rPr>
            <w:webHidden/>
          </w:rPr>
          <w:t>397</w:t>
        </w:r>
        <w:r w:rsidR="002B424F" w:rsidRPr="00677940">
          <w:rPr>
            <w:webHidden/>
          </w:rPr>
          <w:fldChar w:fldCharType="end"/>
        </w:r>
      </w:hyperlink>
    </w:p>
    <w:p w14:paraId="7E3CA4E7" w14:textId="77777777" w:rsidR="002B424F" w:rsidRPr="00677940" w:rsidRDefault="002D70ED">
      <w:pPr>
        <w:pStyle w:val="20"/>
        <w:rPr>
          <w:rFonts w:ascii="Calibri" w:eastAsiaTheme="minorEastAsia" w:hAnsi="Calibri" w:cstheme="minorBidi"/>
          <w:noProof/>
          <w:snapToGrid/>
          <w:kern w:val="0"/>
          <w:sz w:val="22"/>
          <w:szCs w:val="22"/>
        </w:rPr>
      </w:pPr>
      <w:hyperlink w:anchor="_Toc445131169" w:history="1">
        <w:r w:rsidR="002B424F" w:rsidRPr="00677940">
          <w:rPr>
            <w:rStyle w:val="afffff2"/>
            <w:rFonts w:ascii="Calibri" w:hAnsi="Calibri"/>
            <w:noProof/>
          </w:rPr>
          <w:t>Source Address Verification (SAV)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_Toc445131169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398</w:t>
        </w:r>
        <w:r w:rsidR="002B424F" w:rsidRPr="00677940">
          <w:rPr>
            <w:rFonts w:ascii="Calibri" w:hAnsi="Calibri"/>
            <w:noProof/>
            <w:webHidden/>
          </w:rPr>
          <w:fldChar w:fldCharType="end"/>
        </w:r>
      </w:hyperlink>
    </w:p>
    <w:p w14:paraId="778F2022" w14:textId="77777777" w:rsidR="002B424F" w:rsidRPr="00677940" w:rsidRDefault="002D70ED" w:rsidP="00FF5482">
      <w:pPr>
        <w:pStyle w:val="30"/>
        <w:rPr>
          <w:rFonts w:eastAsiaTheme="minorEastAsia" w:cstheme="minorBidi"/>
          <w:snapToGrid/>
          <w:kern w:val="0"/>
          <w:sz w:val="22"/>
          <w:szCs w:val="22"/>
        </w:rPr>
      </w:pPr>
      <w:hyperlink w:anchor="_Toc445131170" w:history="1">
        <w:r w:rsidR="002B424F" w:rsidRPr="00677940">
          <w:rPr>
            <w:rStyle w:val="afffff2"/>
            <w:rFonts w:ascii="Calibri" w:hAnsi="Calibri"/>
          </w:rPr>
          <w:t>CPE’s SAV Setting</w:t>
        </w:r>
        <w:r w:rsidR="002B424F" w:rsidRPr="00677940">
          <w:rPr>
            <w:webHidden/>
          </w:rPr>
          <w:tab/>
        </w:r>
        <w:r w:rsidR="002B424F" w:rsidRPr="00677940">
          <w:rPr>
            <w:webHidden/>
          </w:rPr>
          <w:fldChar w:fldCharType="begin"/>
        </w:r>
        <w:r w:rsidR="002B424F" w:rsidRPr="00677940">
          <w:rPr>
            <w:webHidden/>
          </w:rPr>
          <w:instrText xml:space="preserve"> PAGEREF _Toc445131170 \h </w:instrText>
        </w:r>
        <w:r w:rsidR="002B424F" w:rsidRPr="00677940">
          <w:rPr>
            <w:webHidden/>
          </w:rPr>
        </w:r>
        <w:r w:rsidR="002B424F" w:rsidRPr="00677940">
          <w:rPr>
            <w:webHidden/>
          </w:rPr>
          <w:fldChar w:fldCharType="separate"/>
        </w:r>
        <w:r w:rsidR="002B424F" w:rsidRPr="00677940">
          <w:rPr>
            <w:webHidden/>
          </w:rPr>
          <w:t>398</w:t>
        </w:r>
        <w:r w:rsidR="002B424F" w:rsidRPr="00677940">
          <w:rPr>
            <w:webHidden/>
          </w:rPr>
          <w:fldChar w:fldCharType="end"/>
        </w:r>
      </w:hyperlink>
    </w:p>
    <w:p w14:paraId="48D0C00C" w14:textId="77777777" w:rsidR="002B424F" w:rsidRPr="00677940" w:rsidRDefault="002D70ED" w:rsidP="00FF5482">
      <w:pPr>
        <w:pStyle w:val="30"/>
        <w:rPr>
          <w:rFonts w:eastAsiaTheme="minorEastAsia" w:cstheme="minorBidi"/>
          <w:snapToGrid/>
          <w:kern w:val="0"/>
          <w:sz w:val="22"/>
          <w:szCs w:val="22"/>
        </w:rPr>
      </w:pPr>
      <w:hyperlink w:anchor="_Toc445131171" w:history="1">
        <w:r w:rsidR="002B424F" w:rsidRPr="00677940">
          <w:rPr>
            <w:rStyle w:val="afffff2"/>
            <w:rFonts w:ascii="Calibri" w:hAnsi="Calibri"/>
          </w:rPr>
          <w:t>Static SAV Setting</w:t>
        </w:r>
        <w:r w:rsidR="002B424F" w:rsidRPr="00677940">
          <w:rPr>
            <w:webHidden/>
          </w:rPr>
          <w:tab/>
        </w:r>
        <w:r w:rsidR="002B424F" w:rsidRPr="00677940">
          <w:rPr>
            <w:webHidden/>
          </w:rPr>
          <w:fldChar w:fldCharType="begin"/>
        </w:r>
        <w:r w:rsidR="002B424F" w:rsidRPr="00677940">
          <w:rPr>
            <w:webHidden/>
          </w:rPr>
          <w:instrText xml:space="preserve"> PAGEREF _Toc445131171 \h </w:instrText>
        </w:r>
        <w:r w:rsidR="002B424F" w:rsidRPr="00677940">
          <w:rPr>
            <w:webHidden/>
          </w:rPr>
        </w:r>
        <w:r w:rsidR="002B424F" w:rsidRPr="00677940">
          <w:rPr>
            <w:webHidden/>
          </w:rPr>
          <w:fldChar w:fldCharType="separate"/>
        </w:r>
        <w:r w:rsidR="002B424F" w:rsidRPr="00677940">
          <w:rPr>
            <w:webHidden/>
          </w:rPr>
          <w:t>398</w:t>
        </w:r>
        <w:r w:rsidR="002B424F" w:rsidRPr="00677940">
          <w:rPr>
            <w:webHidden/>
          </w:rPr>
          <w:fldChar w:fldCharType="end"/>
        </w:r>
      </w:hyperlink>
    </w:p>
    <w:p w14:paraId="0B646467" w14:textId="77777777" w:rsidR="002B424F" w:rsidRPr="00677940" w:rsidRDefault="002D70ED">
      <w:pPr>
        <w:pStyle w:val="20"/>
        <w:rPr>
          <w:rFonts w:ascii="Calibri" w:eastAsiaTheme="minorEastAsia" w:hAnsi="Calibri" w:cstheme="minorBidi"/>
          <w:noProof/>
          <w:snapToGrid/>
          <w:kern w:val="0"/>
          <w:sz w:val="22"/>
          <w:szCs w:val="22"/>
        </w:rPr>
      </w:pPr>
      <w:hyperlink w:anchor="_Toc445131172" w:history="1">
        <w:r w:rsidR="002B424F" w:rsidRPr="00677940">
          <w:rPr>
            <w:rStyle w:val="afffff2"/>
            <w:rFonts w:ascii="Calibri" w:hAnsi="Calibri"/>
            <w:noProof/>
          </w:rPr>
          <w:t>Subscriber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_Toc445131172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400</w:t>
        </w:r>
        <w:r w:rsidR="002B424F" w:rsidRPr="00677940">
          <w:rPr>
            <w:rFonts w:ascii="Calibri" w:hAnsi="Calibri"/>
            <w:noProof/>
            <w:webHidden/>
          </w:rPr>
          <w:fldChar w:fldCharType="end"/>
        </w:r>
      </w:hyperlink>
    </w:p>
    <w:p w14:paraId="256C874E" w14:textId="77777777" w:rsidR="002B424F" w:rsidRPr="00677940" w:rsidRDefault="002D70ED" w:rsidP="00FF5482">
      <w:pPr>
        <w:pStyle w:val="30"/>
        <w:rPr>
          <w:rFonts w:eastAsiaTheme="minorEastAsia" w:cstheme="minorBidi"/>
          <w:snapToGrid/>
          <w:kern w:val="0"/>
          <w:sz w:val="22"/>
          <w:szCs w:val="22"/>
        </w:rPr>
      </w:pPr>
      <w:hyperlink w:anchor="_Toc445131173" w:history="1">
        <w:r w:rsidR="002B424F" w:rsidRPr="00677940">
          <w:rPr>
            <w:rStyle w:val="afffff2"/>
            <w:rFonts w:ascii="Calibri" w:hAnsi="Calibri"/>
          </w:rPr>
          <w:t>CPE Learning Control at the DPoE System</w:t>
        </w:r>
        <w:r w:rsidR="002B424F" w:rsidRPr="00677940">
          <w:rPr>
            <w:webHidden/>
          </w:rPr>
          <w:tab/>
        </w:r>
        <w:r w:rsidR="002B424F" w:rsidRPr="00677940">
          <w:rPr>
            <w:webHidden/>
          </w:rPr>
          <w:fldChar w:fldCharType="begin"/>
        </w:r>
        <w:r w:rsidR="002B424F" w:rsidRPr="00677940">
          <w:rPr>
            <w:webHidden/>
          </w:rPr>
          <w:instrText xml:space="preserve"> PAGEREF _Toc445131173 \h </w:instrText>
        </w:r>
        <w:r w:rsidR="002B424F" w:rsidRPr="00677940">
          <w:rPr>
            <w:webHidden/>
          </w:rPr>
        </w:r>
        <w:r w:rsidR="002B424F" w:rsidRPr="00677940">
          <w:rPr>
            <w:webHidden/>
          </w:rPr>
          <w:fldChar w:fldCharType="separate"/>
        </w:r>
        <w:r w:rsidR="002B424F" w:rsidRPr="00677940">
          <w:rPr>
            <w:webHidden/>
          </w:rPr>
          <w:t>400</w:t>
        </w:r>
        <w:r w:rsidR="002B424F" w:rsidRPr="00677940">
          <w:rPr>
            <w:webHidden/>
          </w:rPr>
          <w:fldChar w:fldCharType="end"/>
        </w:r>
      </w:hyperlink>
    </w:p>
    <w:p w14:paraId="4F8F848A" w14:textId="77777777" w:rsidR="002B424F" w:rsidRPr="00677940" w:rsidRDefault="002D70ED" w:rsidP="00FF5482">
      <w:pPr>
        <w:pStyle w:val="30"/>
        <w:rPr>
          <w:rFonts w:eastAsiaTheme="minorEastAsia" w:cstheme="minorBidi"/>
          <w:snapToGrid/>
          <w:kern w:val="0"/>
          <w:sz w:val="22"/>
          <w:szCs w:val="22"/>
        </w:rPr>
      </w:pPr>
      <w:hyperlink w:anchor="_Toc445131174" w:history="1">
        <w:r w:rsidR="002B424F" w:rsidRPr="00677940">
          <w:rPr>
            <w:rStyle w:val="afffff2"/>
            <w:rFonts w:ascii="Calibri" w:hAnsi="Calibri"/>
          </w:rPr>
          <w:t>CPE Learning Control at the ONU</w:t>
        </w:r>
        <w:r w:rsidR="002B424F" w:rsidRPr="00677940">
          <w:rPr>
            <w:webHidden/>
          </w:rPr>
          <w:tab/>
        </w:r>
        <w:r w:rsidR="002B424F" w:rsidRPr="00677940">
          <w:rPr>
            <w:webHidden/>
          </w:rPr>
          <w:fldChar w:fldCharType="begin"/>
        </w:r>
        <w:r w:rsidR="002B424F" w:rsidRPr="00677940">
          <w:rPr>
            <w:webHidden/>
          </w:rPr>
          <w:instrText xml:space="preserve"> PAGEREF _Toc445131174 \h </w:instrText>
        </w:r>
        <w:r w:rsidR="002B424F" w:rsidRPr="00677940">
          <w:rPr>
            <w:webHidden/>
          </w:rPr>
        </w:r>
        <w:r w:rsidR="002B424F" w:rsidRPr="00677940">
          <w:rPr>
            <w:webHidden/>
          </w:rPr>
          <w:fldChar w:fldCharType="separate"/>
        </w:r>
        <w:r w:rsidR="002B424F" w:rsidRPr="00677940">
          <w:rPr>
            <w:webHidden/>
          </w:rPr>
          <w:t>401</w:t>
        </w:r>
        <w:r w:rsidR="002B424F" w:rsidRPr="00677940">
          <w:rPr>
            <w:webHidden/>
          </w:rPr>
          <w:fldChar w:fldCharType="end"/>
        </w:r>
      </w:hyperlink>
    </w:p>
    <w:p w14:paraId="4FDC8DBB" w14:textId="77777777" w:rsidR="002B424F" w:rsidRPr="00677940" w:rsidRDefault="002D70ED" w:rsidP="00FF5482">
      <w:pPr>
        <w:pStyle w:val="30"/>
        <w:rPr>
          <w:rFonts w:eastAsiaTheme="minorEastAsia" w:cstheme="minorBidi"/>
          <w:snapToGrid/>
          <w:kern w:val="0"/>
          <w:sz w:val="22"/>
          <w:szCs w:val="22"/>
        </w:rPr>
      </w:pPr>
      <w:hyperlink w:anchor="_Toc445131175" w:history="1">
        <w:r w:rsidR="002B424F" w:rsidRPr="00677940">
          <w:rPr>
            <w:rStyle w:val="afffff2"/>
            <w:rFonts w:ascii="Calibri" w:hAnsi="Calibri"/>
          </w:rPr>
          <w:t>Filtering at the DPoE System</w:t>
        </w:r>
        <w:r w:rsidR="002B424F" w:rsidRPr="00677940">
          <w:rPr>
            <w:webHidden/>
          </w:rPr>
          <w:tab/>
        </w:r>
        <w:r w:rsidR="002B424F" w:rsidRPr="00677940">
          <w:rPr>
            <w:webHidden/>
          </w:rPr>
          <w:fldChar w:fldCharType="begin"/>
        </w:r>
        <w:r w:rsidR="002B424F" w:rsidRPr="00677940">
          <w:rPr>
            <w:webHidden/>
          </w:rPr>
          <w:instrText xml:space="preserve"> PAGEREF _Toc445131175 \h </w:instrText>
        </w:r>
        <w:r w:rsidR="002B424F" w:rsidRPr="00677940">
          <w:rPr>
            <w:webHidden/>
          </w:rPr>
        </w:r>
        <w:r w:rsidR="002B424F" w:rsidRPr="00677940">
          <w:rPr>
            <w:webHidden/>
          </w:rPr>
          <w:fldChar w:fldCharType="separate"/>
        </w:r>
        <w:r w:rsidR="002B424F" w:rsidRPr="00677940">
          <w:rPr>
            <w:webHidden/>
          </w:rPr>
          <w:t>401</w:t>
        </w:r>
        <w:r w:rsidR="002B424F" w:rsidRPr="00677940">
          <w:rPr>
            <w:webHidden/>
          </w:rPr>
          <w:fldChar w:fldCharType="end"/>
        </w:r>
      </w:hyperlink>
    </w:p>
    <w:p w14:paraId="5B36127A" w14:textId="77777777" w:rsidR="002B424F" w:rsidRPr="00677940" w:rsidRDefault="002D70ED">
      <w:pPr>
        <w:pStyle w:val="20"/>
        <w:rPr>
          <w:rFonts w:ascii="Calibri" w:eastAsiaTheme="minorEastAsia" w:hAnsi="Calibri" w:cstheme="minorBidi"/>
          <w:noProof/>
          <w:snapToGrid/>
          <w:kern w:val="0"/>
          <w:sz w:val="22"/>
          <w:szCs w:val="22"/>
        </w:rPr>
      </w:pPr>
      <w:hyperlink w:anchor="_Toc445131176" w:history="1">
        <w:r w:rsidR="002B424F" w:rsidRPr="00677940">
          <w:rPr>
            <w:rStyle w:val="afffff2"/>
            <w:rFonts w:ascii="Calibri" w:hAnsi="Calibri"/>
            <w:noProof/>
          </w:rPr>
          <w:t>ONU Encryption and Authentication</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_Toc445131176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404</w:t>
        </w:r>
        <w:r w:rsidR="002B424F" w:rsidRPr="00677940">
          <w:rPr>
            <w:rFonts w:ascii="Calibri" w:hAnsi="Calibri"/>
            <w:noProof/>
            <w:webHidden/>
          </w:rPr>
          <w:fldChar w:fldCharType="end"/>
        </w:r>
      </w:hyperlink>
    </w:p>
    <w:p w14:paraId="446FC077" w14:textId="77777777" w:rsidR="002B424F" w:rsidRPr="00677940" w:rsidRDefault="002D70ED" w:rsidP="00FF5482">
      <w:pPr>
        <w:pStyle w:val="30"/>
        <w:rPr>
          <w:rFonts w:eastAsiaTheme="minorEastAsia" w:cstheme="minorBidi"/>
          <w:snapToGrid/>
          <w:kern w:val="0"/>
          <w:sz w:val="22"/>
          <w:szCs w:val="22"/>
        </w:rPr>
      </w:pPr>
      <w:hyperlink w:anchor="_Toc445131177" w:history="1">
        <w:r w:rsidR="002B424F" w:rsidRPr="00677940">
          <w:rPr>
            <w:rStyle w:val="afffff2"/>
            <w:rFonts w:ascii="Calibri" w:hAnsi="Calibri"/>
          </w:rPr>
          <w:t>Security and Certificate Settings</w:t>
        </w:r>
        <w:r w:rsidR="002B424F" w:rsidRPr="00677940">
          <w:rPr>
            <w:webHidden/>
          </w:rPr>
          <w:tab/>
        </w:r>
        <w:r w:rsidR="002B424F" w:rsidRPr="00677940">
          <w:rPr>
            <w:webHidden/>
          </w:rPr>
          <w:fldChar w:fldCharType="begin"/>
        </w:r>
        <w:r w:rsidR="002B424F" w:rsidRPr="00677940">
          <w:rPr>
            <w:webHidden/>
          </w:rPr>
          <w:instrText xml:space="preserve"> PAGEREF _Toc445131177 \h </w:instrText>
        </w:r>
        <w:r w:rsidR="002B424F" w:rsidRPr="00677940">
          <w:rPr>
            <w:webHidden/>
          </w:rPr>
        </w:r>
        <w:r w:rsidR="002B424F" w:rsidRPr="00677940">
          <w:rPr>
            <w:webHidden/>
          </w:rPr>
          <w:fldChar w:fldCharType="separate"/>
        </w:r>
        <w:r w:rsidR="002B424F" w:rsidRPr="00677940">
          <w:rPr>
            <w:webHidden/>
          </w:rPr>
          <w:t>404</w:t>
        </w:r>
        <w:r w:rsidR="002B424F" w:rsidRPr="00677940">
          <w:rPr>
            <w:webHidden/>
          </w:rPr>
          <w:fldChar w:fldCharType="end"/>
        </w:r>
      </w:hyperlink>
    </w:p>
    <w:p w14:paraId="0E376F86" w14:textId="77777777" w:rsidR="002B424F" w:rsidRPr="00677940" w:rsidRDefault="002D70ED" w:rsidP="00FF5482">
      <w:pPr>
        <w:pStyle w:val="30"/>
        <w:rPr>
          <w:rFonts w:eastAsiaTheme="minorEastAsia" w:cstheme="minorBidi"/>
          <w:snapToGrid/>
          <w:kern w:val="0"/>
          <w:sz w:val="22"/>
          <w:szCs w:val="22"/>
        </w:rPr>
      </w:pPr>
      <w:hyperlink w:anchor="_Toc445131178" w:history="1">
        <w:r w:rsidR="002B424F" w:rsidRPr="00677940">
          <w:rPr>
            <w:rStyle w:val="afffff2"/>
            <w:rFonts w:ascii="Calibri" w:hAnsi="Calibri"/>
          </w:rPr>
          <w:t>CA Certificate</w:t>
        </w:r>
        <w:r w:rsidR="002B424F" w:rsidRPr="00677940">
          <w:rPr>
            <w:webHidden/>
          </w:rPr>
          <w:tab/>
        </w:r>
        <w:r w:rsidR="002B424F" w:rsidRPr="00677940">
          <w:rPr>
            <w:webHidden/>
          </w:rPr>
          <w:fldChar w:fldCharType="begin"/>
        </w:r>
        <w:r w:rsidR="002B424F" w:rsidRPr="00677940">
          <w:rPr>
            <w:webHidden/>
          </w:rPr>
          <w:instrText xml:space="preserve"> PAGEREF _Toc445131178 \h </w:instrText>
        </w:r>
        <w:r w:rsidR="002B424F" w:rsidRPr="00677940">
          <w:rPr>
            <w:webHidden/>
          </w:rPr>
        </w:r>
        <w:r w:rsidR="002B424F" w:rsidRPr="00677940">
          <w:rPr>
            <w:webHidden/>
          </w:rPr>
          <w:fldChar w:fldCharType="separate"/>
        </w:r>
        <w:r w:rsidR="002B424F" w:rsidRPr="00677940">
          <w:rPr>
            <w:webHidden/>
          </w:rPr>
          <w:t>405</w:t>
        </w:r>
        <w:r w:rsidR="002B424F" w:rsidRPr="00677940">
          <w:rPr>
            <w:webHidden/>
          </w:rPr>
          <w:fldChar w:fldCharType="end"/>
        </w:r>
      </w:hyperlink>
    </w:p>
    <w:p w14:paraId="7FBE166E" w14:textId="77777777" w:rsidR="002B424F" w:rsidRPr="00677940" w:rsidRDefault="002D70ED" w:rsidP="00FF5482">
      <w:pPr>
        <w:pStyle w:val="30"/>
        <w:rPr>
          <w:rFonts w:eastAsiaTheme="minorEastAsia" w:cstheme="minorBidi"/>
          <w:snapToGrid/>
          <w:kern w:val="0"/>
          <w:sz w:val="22"/>
          <w:szCs w:val="22"/>
        </w:rPr>
      </w:pPr>
      <w:hyperlink w:anchor="_Toc445131179" w:history="1">
        <w:r w:rsidR="002B424F" w:rsidRPr="00677940">
          <w:rPr>
            <w:rStyle w:val="afffff2"/>
            <w:rFonts w:ascii="Calibri" w:hAnsi="Calibri"/>
          </w:rPr>
          <w:t>CM Certificate</w:t>
        </w:r>
        <w:r w:rsidR="002B424F" w:rsidRPr="00677940">
          <w:rPr>
            <w:webHidden/>
          </w:rPr>
          <w:tab/>
        </w:r>
        <w:r w:rsidR="002B424F" w:rsidRPr="00677940">
          <w:rPr>
            <w:webHidden/>
          </w:rPr>
          <w:fldChar w:fldCharType="begin"/>
        </w:r>
        <w:r w:rsidR="002B424F" w:rsidRPr="00677940">
          <w:rPr>
            <w:webHidden/>
          </w:rPr>
          <w:instrText xml:space="preserve"> PAGEREF _Toc445131179 \h </w:instrText>
        </w:r>
        <w:r w:rsidR="002B424F" w:rsidRPr="00677940">
          <w:rPr>
            <w:webHidden/>
          </w:rPr>
        </w:r>
        <w:r w:rsidR="002B424F" w:rsidRPr="00677940">
          <w:rPr>
            <w:webHidden/>
          </w:rPr>
          <w:fldChar w:fldCharType="separate"/>
        </w:r>
        <w:r w:rsidR="002B424F" w:rsidRPr="00677940">
          <w:rPr>
            <w:webHidden/>
          </w:rPr>
          <w:t>405</w:t>
        </w:r>
        <w:r w:rsidR="002B424F" w:rsidRPr="00677940">
          <w:rPr>
            <w:webHidden/>
          </w:rPr>
          <w:fldChar w:fldCharType="end"/>
        </w:r>
      </w:hyperlink>
    </w:p>
    <w:p w14:paraId="3A6F875A" w14:textId="77777777" w:rsidR="002B424F" w:rsidRPr="00677940" w:rsidRDefault="002D70ED">
      <w:pPr>
        <w:pStyle w:val="20"/>
        <w:rPr>
          <w:rFonts w:ascii="Calibri" w:eastAsiaTheme="minorEastAsia" w:hAnsi="Calibri" w:cstheme="minorBidi"/>
          <w:noProof/>
          <w:snapToGrid/>
          <w:kern w:val="0"/>
          <w:sz w:val="22"/>
          <w:szCs w:val="22"/>
        </w:rPr>
      </w:pPr>
      <w:hyperlink w:anchor="_Toc445131180" w:history="1">
        <w:r w:rsidR="002B424F" w:rsidRPr="00677940">
          <w:rPr>
            <w:rStyle w:val="afffff2"/>
            <w:rFonts w:ascii="Calibri" w:hAnsi="Calibri"/>
            <w:noProof/>
          </w:rPr>
          <w:t>Certificate Revocation List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407</w:t>
        </w:r>
        <w:r w:rsidR="002B424F" w:rsidRPr="00677940">
          <w:rPr>
            <w:rFonts w:ascii="Calibri" w:hAnsi="Calibri"/>
            <w:noProof/>
            <w:webHidden/>
          </w:rPr>
          <w:fldChar w:fldCharType="end"/>
        </w:r>
      </w:hyperlink>
    </w:p>
    <w:p w14:paraId="63A8583E" w14:textId="77777777" w:rsidR="002B424F" w:rsidRPr="00677940" w:rsidRDefault="002D70ED">
      <w:pPr>
        <w:pStyle w:val="20"/>
        <w:rPr>
          <w:rFonts w:ascii="Calibri" w:eastAsiaTheme="minorEastAsia" w:hAnsi="Calibri" w:cstheme="minorBidi"/>
          <w:noProof/>
          <w:snapToGrid/>
          <w:kern w:val="0"/>
          <w:sz w:val="22"/>
          <w:szCs w:val="22"/>
        </w:rPr>
      </w:pPr>
      <w:hyperlink w:anchor="_Toc445131181" w:history="1">
        <w:r w:rsidR="002B424F" w:rsidRPr="00677940">
          <w:rPr>
            <w:rStyle w:val="afffff2"/>
            <w:rFonts w:ascii="Calibri" w:hAnsi="Calibri"/>
            <w:noProof/>
          </w:rPr>
          <w:t>Online Certificate Status Protocol</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409</w:t>
        </w:r>
        <w:r w:rsidR="002B424F" w:rsidRPr="00677940">
          <w:rPr>
            <w:rFonts w:ascii="Calibri" w:hAnsi="Calibri"/>
            <w:noProof/>
            <w:webHidden/>
          </w:rPr>
          <w:fldChar w:fldCharType="end"/>
        </w:r>
      </w:hyperlink>
    </w:p>
    <w:p w14:paraId="4C4E267A" w14:textId="77777777" w:rsidR="002B424F" w:rsidRPr="00677940" w:rsidRDefault="002D70ED">
      <w:pPr>
        <w:pStyle w:val="20"/>
        <w:rPr>
          <w:rFonts w:ascii="Calibri" w:eastAsiaTheme="minorEastAsia" w:hAnsi="Calibri" w:cstheme="minorBidi"/>
          <w:noProof/>
          <w:snapToGrid/>
          <w:kern w:val="0"/>
          <w:sz w:val="22"/>
          <w:szCs w:val="22"/>
        </w:rPr>
      </w:pPr>
      <w:hyperlink w:anchor="_Toc445131182" w:history="1">
        <w:r w:rsidR="002B424F" w:rsidRPr="00677940">
          <w:rPr>
            <w:rStyle w:val="afffff2"/>
            <w:rFonts w:ascii="Calibri" w:hAnsi="Calibri"/>
            <w:noProof/>
          </w:rPr>
          <w:t>EAE Exclusion List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410</w:t>
        </w:r>
        <w:r w:rsidR="002B424F" w:rsidRPr="00677940">
          <w:rPr>
            <w:rFonts w:ascii="Calibri" w:hAnsi="Calibri"/>
            <w:noProof/>
            <w:webHidden/>
          </w:rPr>
          <w:fldChar w:fldCharType="end"/>
        </w:r>
      </w:hyperlink>
    </w:p>
    <w:p w14:paraId="6D26FBFF" w14:textId="77777777" w:rsidR="002B424F" w:rsidRPr="00677940" w:rsidRDefault="002D70ED">
      <w:pPr>
        <w:pStyle w:val="20"/>
        <w:rPr>
          <w:rFonts w:ascii="Calibri" w:eastAsiaTheme="minorEastAsia" w:hAnsi="Calibri" w:cstheme="minorBidi"/>
          <w:noProof/>
          <w:snapToGrid/>
          <w:kern w:val="0"/>
          <w:sz w:val="22"/>
          <w:szCs w:val="22"/>
        </w:rPr>
      </w:pPr>
      <w:hyperlink w:anchor="_Toc445131183" w:history="1">
        <w:r w:rsidR="002B424F" w:rsidRPr="00677940">
          <w:rPr>
            <w:rStyle w:val="afffff2"/>
            <w:rFonts w:ascii="Calibri" w:hAnsi="Calibri"/>
            <w:noProof/>
          </w:rPr>
          <w:t>ONU White List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411</w:t>
        </w:r>
        <w:r w:rsidR="002B424F" w:rsidRPr="00677940">
          <w:rPr>
            <w:rFonts w:ascii="Calibri" w:hAnsi="Calibri"/>
            <w:noProof/>
            <w:webHidden/>
          </w:rPr>
          <w:fldChar w:fldCharType="end"/>
        </w:r>
      </w:hyperlink>
    </w:p>
    <w:p w14:paraId="0B9E5223" w14:textId="77777777" w:rsidR="002B424F" w:rsidRPr="00677940" w:rsidRDefault="002D70ED">
      <w:pPr>
        <w:pStyle w:val="20"/>
        <w:rPr>
          <w:rFonts w:ascii="Calibri" w:eastAsiaTheme="minorEastAsia" w:hAnsi="Calibri" w:cstheme="minorBidi"/>
          <w:noProof/>
          <w:snapToGrid/>
          <w:kern w:val="0"/>
          <w:sz w:val="22"/>
          <w:szCs w:val="22"/>
        </w:rPr>
      </w:pPr>
      <w:hyperlink w:anchor="_Toc445131184" w:history="1">
        <w:r w:rsidR="002B424F" w:rsidRPr="00677940">
          <w:rPr>
            <w:rStyle w:val="afffff2"/>
            <w:rFonts w:ascii="Calibri" w:hAnsi="Calibri"/>
            <w:noProof/>
          </w:rPr>
          <w:t>CM Offline List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412</w:t>
        </w:r>
        <w:r w:rsidR="002B424F" w:rsidRPr="00677940">
          <w:rPr>
            <w:rFonts w:ascii="Calibri" w:hAnsi="Calibri"/>
            <w:noProof/>
            <w:webHidden/>
          </w:rPr>
          <w:fldChar w:fldCharType="end"/>
        </w:r>
      </w:hyperlink>
    </w:p>
    <w:p w14:paraId="53C1BCCA" w14:textId="77777777" w:rsidR="002B424F" w:rsidRPr="00677940" w:rsidRDefault="002D70ED" w:rsidP="00FF5482">
      <w:pPr>
        <w:pStyle w:val="30"/>
        <w:rPr>
          <w:rFonts w:eastAsiaTheme="minorEastAsia" w:cstheme="minorBidi"/>
          <w:snapToGrid/>
          <w:kern w:val="0"/>
          <w:sz w:val="22"/>
          <w:szCs w:val="22"/>
        </w:rPr>
      </w:pPr>
      <w:hyperlink w:anchor="_Toc445131185" w:history="1">
        <w:r w:rsidR="002B424F" w:rsidRPr="00677940">
          <w:rPr>
            <w:rStyle w:val="afffff2"/>
            <w:rFonts w:ascii="Calibri" w:hAnsi="Calibri"/>
          </w:rPr>
          <w:t>CM Offline List</w:t>
        </w:r>
        <w:r w:rsidR="002B424F" w:rsidRPr="00677940">
          <w:rPr>
            <w:webHidden/>
          </w:rPr>
          <w:tab/>
        </w:r>
        <w:r w:rsidR="002B424F" w:rsidRPr="00677940">
          <w:rPr>
            <w:webHidden/>
          </w:rPr>
          <w:fldChar w:fldCharType="begin"/>
        </w:r>
        <w:r w:rsidR="002B424F" w:rsidRPr="00677940">
          <w:rPr>
            <w:webHidden/>
          </w:rPr>
          <w:instrText xml:space="preserve"> PAGEREF _Toc445131185 \h </w:instrText>
        </w:r>
        <w:r w:rsidR="002B424F" w:rsidRPr="00677940">
          <w:rPr>
            <w:webHidden/>
          </w:rPr>
        </w:r>
        <w:r w:rsidR="002B424F" w:rsidRPr="00677940">
          <w:rPr>
            <w:webHidden/>
          </w:rPr>
          <w:fldChar w:fldCharType="separate"/>
        </w:r>
        <w:r w:rsidR="002B424F" w:rsidRPr="00677940">
          <w:rPr>
            <w:webHidden/>
          </w:rPr>
          <w:t>412</w:t>
        </w:r>
        <w:r w:rsidR="002B424F" w:rsidRPr="00677940">
          <w:rPr>
            <w:webHidden/>
          </w:rPr>
          <w:fldChar w:fldCharType="end"/>
        </w:r>
      </w:hyperlink>
    </w:p>
    <w:p w14:paraId="4A747470" w14:textId="77777777" w:rsidR="002B424F" w:rsidRPr="00677940" w:rsidRDefault="002D70ED" w:rsidP="00FF5482">
      <w:pPr>
        <w:pStyle w:val="30"/>
        <w:rPr>
          <w:rFonts w:eastAsiaTheme="minorEastAsia" w:cstheme="minorBidi"/>
          <w:snapToGrid/>
          <w:kern w:val="0"/>
          <w:sz w:val="22"/>
          <w:szCs w:val="22"/>
        </w:rPr>
      </w:pPr>
      <w:hyperlink w:anchor="_Toc445131186" w:history="1">
        <w:r w:rsidR="002B424F" w:rsidRPr="00677940">
          <w:rPr>
            <w:rStyle w:val="afffff2"/>
            <w:rFonts w:ascii="Calibri" w:hAnsi="Calibri"/>
          </w:rPr>
          <w:t>CM Flap List</w:t>
        </w:r>
        <w:r w:rsidR="002B424F" w:rsidRPr="00677940">
          <w:rPr>
            <w:webHidden/>
          </w:rPr>
          <w:tab/>
        </w:r>
        <w:r w:rsidR="002B424F" w:rsidRPr="00677940">
          <w:rPr>
            <w:webHidden/>
          </w:rPr>
          <w:fldChar w:fldCharType="begin"/>
        </w:r>
        <w:r w:rsidR="002B424F" w:rsidRPr="00677940">
          <w:rPr>
            <w:webHidden/>
          </w:rPr>
          <w:instrText xml:space="preserve"> PAGEREF _Toc445131186 \h </w:instrText>
        </w:r>
        <w:r w:rsidR="002B424F" w:rsidRPr="00677940">
          <w:rPr>
            <w:webHidden/>
          </w:rPr>
        </w:r>
        <w:r w:rsidR="002B424F" w:rsidRPr="00677940">
          <w:rPr>
            <w:webHidden/>
          </w:rPr>
          <w:fldChar w:fldCharType="separate"/>
        </w:r>
        <w:r w:rsidR="002B424F" w:rsidRPr="00677940">
          <w:rPr>
            <w:webHidden/>
          </w:rPr>
          <w:t>412</w:t>
        </w:r>
        <w:r w:rsidR="002B424F" w:rsidRPr="00677940">
          <w:rPr>
            <w:webHidden/>
          </w:rPr>
          <w:fldChar w:fldCharType="end"/>
        </w:r>
      </w:hyperlink>
    </w:p>
    <w:p w14:paraId="70A3CB78" w14:textId="77777777" w:rsidR="002B424F" w:rsidRPr="00677940" w:rsidRDefault="002D70ED">
      <w:pPr>
        <w:pStyle w:val="20"/>
        <w:rPr>
          <w:rFonts w:ascii="Calibri" w:eastAsiaTheme="minorEastAsia" w:hAnsi="Calibri" w:cstheme="minorBidi"/>
          <w:noProof/>
          <w:snapToGrid/>
          <w:kern w:val="0"/>
          <w:sz w:val="22"/>
          <w:szCs w:val="22"/>
        </w:rPr>
      </w:pPr>
      <w:hyperlink w:anchor="_Toc445131187" w:history="1">
        <w:r w:rsidR="002B424F" w:rsidRPr="00677940">
          <w:rPr>
            <w:rStyle w:val="afffff2"/>
            <w:rFonts w:ascii="Calibri" w:hAnsi="Calibri"/>
            <w:noProof/>
          </w:rPr>
          <w:t>Optical Monitoring</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_Toc445131187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414</w:t>
        </w:r>
        <w:r w:rsidR="002B424F" w:rsidRPr="00677940">
          <w:rPr>
            <w:rFonts w:ascii="Calibri" w:hAnsi="Calibri"/>
            <w:noProof/>
            <w:webHidden/>
          </w:rPr>
          <w:fldChar w:fldCharType="end"/>
        </w:r>
      </w:hyperlink>
    </w:p>
    <w:p w14:paraId="56C1B22E" w14:textId="77777777" w:rsidR="002B424F" w:rsidRPr="00677940" w:rsidRDefault="002D70ED" w:rsidP="00FF5482">
      <w:pPr>
        <w:pStyle w:val="30"/>
        <w:rPr>
          <w:rFonts w:eastAsiaTheme="minorEastAsia" w:cstheme="minorBidi"/>
          <w:snapToGrid/>
          <w:kern w:val="0"/>
          <w:sz w:val="22"/>
          <w:szCs w:val="22"/>
        </w:rPr>
      </w:pPr>
      <w:hyperlink w:anchor="_Toc445131188" w:history="1">
        <w:r w:rsidR="002B424F" w:rsidRPr="00677940">
          <w:rPr>
            <w:rStyle w:val="afffff2"/>
            <w:rFonts w:ascii="Calibri" w:hAnsi="Calibri"/>
          </w:rPr>
          <w:t>CM Power Levels</w:t>
        </w:r>
        <w:r w:rsidR="002B424F" w:rsidRPr="00677940">
          <w:rPr>
            <w:webHidden/>
          </w:rPr>
          <w:tab/>
        </w:r>
        <w:r w:rsidR="002B424F" w:rsidRPr="00677940">
          <w:rPr>
            <w:webHidden/>
          </w:rPr>
          <w:fldChar w:fldCharType="begin"/>
        </w:r>
        <w:r w:rsidR="002B424F" w:rsidRPr="00677940">
          <w:rPr>
            <w:webHidden/>
          </w:rPr>
          <w:instrText xml:space="preserve"> PAGEREF _Toc445131188 \h </w:instrText>
        </w:r>
        <w:r w:rsidR="002B424F" w:rsidRPr="00677940">
          <w:rPr>
            <w:webHidden/>
          </w:rPr>
        </w:r>
        <w:r w:rsidR="002B424F" w:rsidRPr="00677940">
          <w:rPr>
            <w:webHidden/>
          </w:rPr>
          <w:fldChar w:fldCharType="separate"/>
        </w:r>
        <w:r w:rsidR="002B424F" w:rsidRPr="00677940">
          <w:rPr>
            <w:webHidden/>
          </w:rPr>
          <w:t>414</w:t>
        </w:r>
        <w:r w:rsidR="002B424F" w:rsidRPr="00677940">
          <w:rPr>
            <w:webHidden/>
          </w:rPr>
          <w:fldChar w:fldCharType="end"/>
        </w:r>
      </w:hyperlink>
    </w:p>
    <w:p w14:paraId="5FDD64A7" w14:textId="77777777" w:rsidR="002B424F" w:rsidRPr="00677940" w:rsidRDefault="002D70ED">
      <w:pPr>
        <w:pStyle w:val="20"/>
        <w:rPr>
          <w:rFonts w:ascii="Calibri" w:eastAsiaTheme="minorEastAsia" w:hAnsi="Calibri" w:cstheme="minorBidi"/>
          <w:noProof/>
          <w:snapToGrid/>
          <w:kern w:val="0"/>
          <w:sz w:val="22"/>
          <w:szCs w:val="22"/>
        </w:rPr>
      </w:pPr>
      <w:hyperlink w:anchor="_Toc445131189" w:history="1">
        <w:r w:rsidR="002B424F" w:rsidRPr="00677940">
          <w:rPr>
            <w:rStyle w:val="afffff2"/>
            <w:rFonts w:ascii="Calibri" w:hAnsi="Calibri"/>
            <w:noProof/>
          </w:rPr>
          <w:t>CM TFTP Client Settings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_Toc445131189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416</w:t>
        </w:r>
        <w:r w:rsidR="002B424F" w:rsidRPr="00677940">
          <w:rPr>
            <w:rFonts w:ascii="Calibri" w:hAnsi="Calibri"/>
            <w:noProof/>
            <w:webHidden/>
          </w:rPr>
          <w:fldChar w:fldCharType="end"/>
        </w:r>
      </w:hyperlink>
    </w:p>
    <w:p w14:paraId="4B6B419E" w14:textId="77777777" w:rsidR="002B424F" w:rsidRPr="00677940" w:rsidRDefault="002D70ED">
      <w:pPr>
        <w:pStyle w:val="20"/>
        <w:rPr>
          <w:rFonts w:ascii="Calibri" w:eastAsiaTheme="minorEastAsia" w:hAnsi="Calibri" w:cstheme="minorBidi"/>
          <w:noProof/>
          <w:snapToGrid/>
          <w:kern w:val="0"/>
          <w:sz w:val="22"/>
          <w:szCs w:val="22"/>
        </w:rPr>
      </w:pPr>
      <w:hyperlink w:anchor="_Toc445131190" w:history="1">
        <w:r w:rsidR="002B424F" w:rsidRPr="00677940">
          <w:rPr>
            <w:rStyle w:val="afffff2"/>
            <w:rFonts w:ascii="Calibri" w:hAnsi="Calibri"/>
            <w:noProof/>
          </w:rPr>
          <w:t>CM Event Management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_Toc445131190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417</w:t>
        </w:r>
        <w:r w:rsidR="002B424F" w:rsidRPr="00677940">
          <w:rPr>
            <w:rFonts w:ascii="Calibri" w:hAnsi="Calibri"/>
            <w:noProof/>
            <w:webHidden/>
          </w:rPr>
          <w:fldChar w:fldCharType="end"/>
        </w:r>
      </w:hyperlink>
    </w:p>
    <w:p w14:paraId="6CC13A44" w14:textId="77777777" w:rsidR="002B424F" w:rsidRPr="00677940" w:rsidRDefault="002D70ED" w:rsidP="00FF5482">
      <w:pPr>
        <w:pStyle w:val="30"/>
        <w:rPr>
          <w:rFonts w:eastAsiaTheme="minorEastAsia" w:cstheme="minorBidi"/>
          <w:snapToGrid/>
          <w:kern w:val="0"/>
          <w:sz w:val="22"/>
          <w:szCs w:val="22"/>
        </w:rPr>
      </w:pPr>
      <w:hyperlink w:anchor="_Toc445131191" w:history="1">
        <w:r w:rsidR="002B424F" w:rsidRPr="00677940">
          <w:rPr>
            <w:rStyle w:val="afffff2"/>
            <w:rFonts w:ascii="Calibri" w:hAnsi="Calibri"/>
          </w:rPr>
          <w:t>Event Log Control</w:t>
        </w:r>
        <w:r w:rsidR="002B424F" w:rsidRPr="00677940">
          <w:rPr>
            <w:webHidden/>
          </w:rPr>
          <w:tab/>
        </w:r>
        <w:r w:rsidR="002B424F" w:rsidRPr="00677940">
          <w:rPr>
            <w:webHidden/>
          </w:rPr>
          <w:fldChar w:fldCharType="begin"/>
        </w:r>
        <w:r w:rsidR="002B424F" w:rsidRPr="00677940">
          <w:rPr>
            <w:webHidden/>
          </w:rPr>
          <w:instrText xml:space="preserve"> PAGEREF _Toc445131191 \h </w:instrText>
        </w:r>
        <w:r w:rsidR="002B424F" w:rsidRPr="00677940">
          <w:rPr>
            <w:webHidden/>
          </w:rPr>
        </w:r>
        <w:r w:rsidR="002B424F" w:rsidRPr="00677940">
          <w:rPr>
            <w:webHidden/>
          </w:rPr>
          <w:fldChar w:fldCharType="separate"/>
        </w:r>
        <w:r w:rsidR="002B424F" w:rsidRPr="00677940">
          <w:rPr>
            <w:webHidden/>
          </w:rPr>
          <w:t>417</w:t>
        </w:r>
        <w:r w:rsidR="002B424F" w:rsidRPr="00677940">
          <w:rPr>
            <w:webHidden/>
          </w:rPr>
          <w:fldChar w:fldCharType="end"/>
        </w:r>
      </w:hyperlink>
    </w:p>
    <w:p w14:paraId="4BE523CF" w14:textId="77777777" w:rsidR="002B424F" w:rsidRPr="00677940" w:rsidRDefault="002D70ED" w:rsidP="00FF5482">
      <w:pPr>
        <w:pStyle w:val="30"/>
        <w:rPr>
          <w:rFonts w:eastAsiaTheme="minorEastAsia" w:cstheme="minorBidi"/>
          <w:snapToGrid/>
          <w:kern w:val="0"/>
          <w:sz w:val="22"/>
          <w:szCs w:val="22"/>
        </w:rPr>
      </w:pPr>
      <w:hyperlink w:anchor="_Toc445131192" w:history="1">
        <w:r w:rsidR="002B424F" w:rsidRPr="00677940">
          <w:rPr>
            <w:rStyle w:val="afffff2"/>
            <w:rFonts w:ascii="Calibri" w:hAnsi="Calibri"/>
          </w:rPr>
          <w:t>Event Log Size</w:t>
        </w:r>
        <w:r w:rsidR="002B424F" w:rsidRPr="00677940">
          <w:rPr>
            <w:webHidden/>
          </w:rPr>
          <w:tab/>
        </w:r>
        <w:r w:rsidR="002B424F" w:rsidRPr="00677940">
          <w:rPr>
            <w:webHidden/>
          </w:rPr>
          <w:fldChar w:fldCharType="begin"/>
        </w:r>
        <w:r w:rsidR="002B424F" w:rsidRPr="00677940">
          <w:rPr>
            <w:webHidden/>
          </w:rPr>
          <w:instrText xml:space="preserve"> PAGEREF _Toc445131192 \h </w:instrText>
        </w:r>
        <w:r w:rsidR="002B424F" w:rsidRPr="00677940">
          <w:rPr>
            <w:webHidden/>
          </w:rPr>
        </w:r>
        <w:r w:rsidR="002B424F" w:rsidRPr="00677940">
          <w:rPr>
            <w:webHidden/>
          </w:rPr>
          <w:fldChar w:fldCharType="separate"/>
        </w:r>
        <w:r w:rsidR="002B424F" w:rsidRPr="00677940">
          <w:rPr>
            <w:webHidden/>
          </w:rPr>
          <w:t>419</w:t>
        </w:r>
        <w:r w:rsidR="002B424F" w:rsidRPr="00677940">
          <w:rPr>
            <w:webHidden/>
          </w:rPr>
          <w:fldChar w:fldCharType="end"/>
        </w:r>
      </w:hyperlink>
    </w:p>
    <w:p w14:paraId="309BA5A0" w14:textId="77777777" w:rsidR="002B424F" w:rsidRPr="00677940" w:rsidRDefault="002D70ED" w:rsidP="00FF5482">
      <w:pPr>
        <w:pStyle w:val="30"/>
        <w:rPr>
          <w:rFonts w:eastAsiaTheme="minorEastAsia" w:cstheme="minorBidi"/>
          <w:snapToGrid/>
          <w:kern w:val="0"/>
          <w:sz w:val="22"/>
          <w:szCs w:val="22"/>
        </w:rPr>
      </w:pPr>
      <w:hyperlink w:anchor="_Toc445131193" w:history="1">
        <w:r w:rsidR="002B424F" w:rsidRPr="00677940">
          <w:rPr>
            <w:rStyle w:val="afffff2"/>
            <w:rFonts w:ascii="Calibri" w:hAnsi="Calibri"/>
          </w:rPr>
          <w:t>Event Throttling</w:t>
        </w:r>
        <w:r w:rsidR="002B424F" w:rsidRPr="00677940">
          <w:rPr>
            <w:webHidden/>
          </w:rPr>
          <w:tab/>
        </w:r>
        <w:r w:rsidR="002B424F" w:rsidRPr="00677940">
          <w:rPr>
            <w:webHidden/>
          </w:rPr>
          <w:fldChar w:fldCharType="begin"/>
        </w:r>
        <w:r w:rsidR="002B424F" w:rsidRPr="00677940">
          <w:rPr>
            <w:webHidden/>
          </w:rPr>
          <w:instrText xml:space="preserve"> PAGEREF _Toc445131193 \h </w:instrText>
        </w:r>
        <w:r w:rsidR="002B424F" w:rsidRPr="00677940">
          <w:rPr>
            <w:webHidden/>
          </w:rPr>
        </w:r>
        <w:r w:rsidR="002B424F" w:rsidRPr="00677940">
          <w:rPr>
            <w:webHidden/>
          </w:rPr>
          <w:fldChar w:fldCharType="separate"/>
        </w:r>
        <w:r w:rsidR="002B424F" w:rsidRPr="00677940">
          <w:rPr>
            <w:webHidden/>
          </w:rPr>
          <w:t>420</w:t>
        </w:r>
        <w:r w:rsidR="002B424F" w:rsidRPr="00677940">
          <w:rPr>
            <w:webHidden/>
          </w:rPr>
          <w:fldChar w:fldCharType="end"/>
        </w:r>
      </w:hyperlink>
    </w:p>
    <w:p w14:paraId="5E2DB467" w14:textId="77777777" w:rsidR="002B424F" w:rsidRPr="00677940" w:rsidRDefault="002D70ED">
      <w:pPr>
        <w:pStyle w:val="20"/>
        <w:rPr>
          <w:rFonts w:ascii="Calibri" w:eastAsiaTheme="minorEastAsia" w:hAnsi="Calibri" w:cstheme="minorBidi"/>
          <w:noProof/>
          <w:snapToGrid/>
          <w:kern w:val="0"/>
          <w:sz w:val="22"/>
          <w:szCs w:val="22"/>
        </w:rPr>
      </w:pPr>
      <w:hyperlink w:anchor="_Toc445131194" w:history="1">
        <w:r w:rsidR="002B424F" w:rsidRPr="00677940">
          <w:rPr>
            <w:rStyle w:val="afffff2"/>
            <w:rFonts w:ascii="Calibri" w:hAnsi="Calibri"/>
            <w:noProof/>
          </w:rPr>
          <w:t>CM Secure Software Download</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_Toc445131194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422</w:t>
        </w:r>
        <w:r w:rsidR="002B424F" w:rsidRPr="00677940">
          <w:rPr>
            <w:rFonts w:ascii="Calibri" w:hAnsi="Calibri"/>
            <w:noProof/>
            <w:webHidden/>
          </w:rPr>
          <w:fldChar w:fldCharType="end"/>
        </w:r>
      </w:hyperlink>
    </w:p>
    <w:p w14:paraId="1A6EC5FC" w14:textId="77777777" w:rsidR="002B424F" w:rsidRPr="00677940" w:rsidRDefault="002D70ED">
      <w:pPr>
        <w:pStyle w:val="20"/>
        <w:rPr>
          <w:rFonts w:ascii="Calibri" w:eastAsiaTheme="minorEastAsia" w:hAnsi="Calibri" w:cstheme="minorBidi"/>
          <w:noProof/>
          <w:snapToGrid/>
          <w:kern w:val="0"/>
          <w:sz w:val="22"/>
          <w:szCs w:val="22"/>
        </w:rPr>
      </w:pPr>
      <w:hyperlink w:anchor="_Toc445131195" w:history="1">
        <w:r w:rsidR="002B424F" w:rsidRPr="00677940">
          <w:rPr>
            <w:rStyle w:val="afffff2"/>
            <w:rFonts w:ascii="Calibri" w:hAnsi="Calibri"/>
            <w:noProof/>
          </w:rPr>
          <w:t>MEF-MN Interface</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_Toc445131195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423</w:t>
        </w:r>
        <w:r w:rsidR="002B424F" w:rsidRPr="00677940">
          <w:rPr>
            <w:rFonts w:ascii="Calibri" w:hAnsi="Calibri"/>
            <w:noProof/>
            <w:webHidden/>
          </w:rPr>
          <w:fldChar w:fldCharType="end"/>
        </w:r>
      </w:hyperlink>
    </w:p>
    <w:p w14:paraId="26AE23F9" w14:textId="77777777" w:rsidR="002B424F" w:rsidRPr="00677940" w:rsidRDefault="002D70ED">
      <w:pPr>
        <w:pStyle w:val="20"/>
        <w:rPr>
          <w:rFonts w:ascii="Calibri" w:eastAsiaTheme="minorEastAsia" w:hAnsi="Calibri" w:cstheme="minorBidi"/>
          <w:noProof/>
          <w:snapToGrid/>
          <w:kern w:val="0"/>
          <w:sz w:val="22"/>
          <w:szCs w:val="22"/>
        </w:rPr>
      </w:pPr>
      <w:hyperlink w:anchor="_Toc445131196" w:history="1">
        <w:r w:rsidR="002B424F" w:rsidRPr="00677940">
          <w:rPr>
            <w:rStyle w:val="afffff2"/>
            <w:rFonts w:ascii="Calibri" w:hAnsi="Calibri"/>
            <w:noProof/>
          </w:rPr>
          <w:t>Subscriber’s Provider Bridging (PB) Serivces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_Toc445131196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424</w:t>
        </w:r>
        <w:r w:rsidR="002B424F" w:rsidRPr="00677940">
          <w:rPr>
            <w:rFonts w:ascii="Calibri" w:hAnsi="Calibri"/>
            <w:noProof/>
            <w:webHidden/>
          </w:rPr>
          <w:fldChar w:fldCharType="end"/>
        </w:r>
      </w:hyperlink>
    </w:p>
    <w:p w14:paraId="01A6CF9E" w14:textId="77777777" w:rsidR="002B424F" w:rsidRPr="00677940" w:rsidRDefault="002D70ED" w:rsidP="00FF5482">
      <w:pPr>
        <w:pStyle w:val="30"/>
        <w:rPr>
          <w:rFonts w:eastAsiaTheme="minorEastAsia" w:cstheme="minorBidi"/>
          <w:snapToGrid/>
          <w:kern w:val="0"/>
          <w:sz w:val="22"/>
          <w:szCs w:val="22"/>
        </w:rPr>
      </w:pPr>
      <w:hyperlink w:anchor="_Toc445131197" w:history="1">
        <w:r w:rsidR="002B424F" w:rsidRPr="00677940">
          <w:rPr>
            <w:rStyle w:val="afffff2"/>
            <w:rFonts w:ascii="Calibri" w:hAnsi="Calibri"/>
          </w:rPr>
          <w:t>Provider Bridging Services</w:t>
        </w:r>
        <w:r w:rsidR="002B424F" w:rsidRPr="00677940">
          <w:rPr>
            <w:webHidden/>
          </w:rPr>
          <w:tab/>
        </w:r>
        <w:r w:rsidR="002B424F" w:rsidRPr="00677940">
          <w:rPr>
            <w:webHidden/>
          </w:rPr>
          <w:fldChar w:fldCharType="begin"/>
        </w:r>
        <w:r w:rsidR="002B424F" w:rsidRPr="00677940">
          <w:rPr>
            <w:webHidden/>
          </w:rPr>
          <w:instrText xml:space="preserve"> PAGEREF _Toc445131197 \h </w:instrText>
        </w:r>
        <w:r w:rsidR="002B424F" w:rsidRPr="00677940">
          <w:rPr>
            <w:webHidden/>
          </w:rPr>
        </w:r>
        <w:r w:rsidR="002B424F" w:rsidRPr="00677940">
          <w:rPr>
            <w:webHidden/>
          </w:rPr>
          <w:fldChar w:fldCharType="separate"/>
        </w:r>
        <w:r w:rsidR="002B424F" w:rsidRPr="00677940">
          <w:rPr>
            <w:webHidden/>
          </w:rPr>
          <w:t>424</w:t>
        </w:r>
        <w:r w:rsidR="002B424F" w:rsidRPr="00677940">
          <w:rPr>
            <w:webHidden/>
          </w:rPr>
          <w:fldChar w:fldCharType="end"/>
        </w:r>
      </w:hyperlink>
    </w:p>
    <w:p w14:paraId="777790CD" w14:textId="77777777" w:rsidR="002B424F" w:rsidRPr="00677940" w:rsidRDefault="002D70ED" w:rsidP="00FF5482">
      <w:pPr>
        <w:pStyle w:val="30"/>
        <w:rPr>
          <w:rFonts w:eastAsiaTheme="minorEastAsia" w:cstheme="minorBidi"/>
          <w:snapToGrid/>
          <w:kern w:val="0"/>
          <w:sz w:val="22"/>
          <w:szCs w:val="22"/>
        </w:rPr>
      </w:pPr>
      <w:hyperlink w:anchor="_Toc445131198" w:history="1">
        <w:r w:rsidR="002B424F" w:rsidRPr="00677940">
          <w:rPr>
            <w:rStyle w:val="afffff2"/>
            <w:rFonts w:ascii="Calibri" w:hAnsi="Calibri"/>
          </w:rPr>
          <w:t>802.1ad PB Encapsulation Mode</w:t>
        </w:r>
        <w:r w:rsidR="002B424F" w:rsidRPr="00677940">
          <w:rPr>
            <w:webHidden/>
          </w:rPr>
          <w:tab/>
        </w:r>
        <w:r w:rsidR="002B424F" w:rsidRPr="00677940">
          <w:rPr>
            <w:webHidden/>
          </w:rPr>
          <w:fldChar w:fldCharType="begin"/>
        </w:r>
        <w:r w:rsidR="002B424F" w:rsidRPr="00677940">
          <w:rPr>
            <w:webHidden/>
          </w:rPr>
          <w:instrText xml:space="preserve"> PAGEREF _Toc445131198 \h </w:instrText>
        </w:r>
        <w:r w:rsidR="002B424F" w:rsidRPr="00677940">
          <w:rPr>
            <w:webHidden/>
          </w:rPr>
        </w:r>
        <w:r w:rsidR="002B424F" w:rsidRPr="00677940">
          <w:rPr>
            <w:webHidden/>
          </w:rPr>
          <w:fldChar w:fldCharType="separate"/>
        </w:r>
        <w:r w:rsidR="002B424F" w:rsidRPr="00677940">
          <w:rPr>
            <w:webHidden/>
          </w:rPr>
          <w:t>424</w:t>
        </w:r>
        <w:r w:rsidR="002B424F" w:rsidRPr="00677940">
          <w:rPr>
            <w:webHidden/>
          </w:rPr>
          <w:fldChar w:fldCharType="end"/>
        </w:r>
      </w:hyperlink>
    </w:p>
    <w:p w14:paraId="40FAEF5A" w14:textId="77777777" w:rsidR="002B424F" w:rsidRPr="00677940" w:rsidRDefault="002D70ED" w:rsidP="00FF5482">
      <w:pPr>
        <w:pStyle w:val="30"/>
        <w:rPr>
          <w:rFonts w:eastAsiaTheme="minorEastAsia" w:cstheme="minorBidi"/>
          <w:snapToGrid/>
          <w:kern w:val="0"/>
          <w:sz w:val="22"/>
          <w:szCs w:val="22"/>
        </w:rPr>
      </w:pPr>
      <w:hyperlink w:anchor="_Toc445131199" w:history="1">
        <w:r w:rsidR="002B424F" w:rsidRPr="00677940">
          <w:rPr>
            <w:rStyle w:val="afffff2"/>
            <w:rFonts w:ascii="Calibri" w:hAnsi="Calibri"/>
          </w:rPr>
          <w:t>802.1Q PB Encapsulation Mode</w:t>
        </w:r>
        <w:r w:rsidR="002B424F" w:rsidRPr="00677940">
          <w:rPr>
            <w:webHidden/>
          </w:rPr>
          <w:tab/>
        </w:r>
        <w:r w:rsidR="002B424F" w:rsidRPr="00677940">
          <w:rPr>
            <w:webHidden/>
          </w:rPr>
          <w:fldChar w:fldCharType="begin"/>
        </w:r>
        <w:r w:rsidR="002B424F" w:rsidRPr="00677940">
          <w:rPr>
            <w:webHidden/>
          </w:rPr>
          <w:instrText xml:space="preserve"> PAGEREF _Toc445131199 \h </w:instrText>
        </w:r>
        <w:r w:rsidR="002B424F" w:rsidRPr="00677940">
          <w:rPr>
            <w:webHidden/>
          </w:rPr>
        </w:r>
        <w:r w:rsidR="002B424F" w:rsidRPr="00677940">
          <w:rPr>
            <w:webHidden/>
          </w:rPr>
          <w:fldChar w:fldCharType="separate"/>
        </w:r>
        <w:r w:rsidR="002B424F" w:rsidRPr="00677940">
          <w:rPr>
            <w:webHidden/>
          </w:rPr>
          <w:t>425</w:t>
        </w:r>
        <w:r w:rsidR="002B424F" w:rsidRPr="00677940">
          <w:rPr>
            <w:webHidden/>
          </w:rPr>
          <w:fldChar w:fldCharType="end"/>
        </w:r>
      </w:hyperlink>
    </w:p>
    <w:p w14:paraId="75BD1DD8" w14:textId="77777777" w:rsidR="002B424F" w:rsidRPr="00677940" w:rsidRDefault="002D70ED" w:rsidP="00FF5482">
      <w:pPr>
        <w:pStyle w:val="30"/>
        <w:rPr>
          <w:rFonts w:eastAsiaTheme="minorEastAsia" w:cstheme="minorBidi"/>
          <w:snapToGrid/>
          <w:kern w:val="0"/>
          <w:sz w:val="22"/>
          <w:szCs w:val="22"/>
        </w:rPr>
      </w:pPr>
      <w:hyperlink w:anchor="_Toc445131200" w:history="1">
        <w:r w:rsidR="002B424F" w:rsidRPr="00677940">
          <w:rPr>
            <w:rStyle w:val="afffff2"/>
            <w:rFonts w:ascii="Calibri" w:hAnsi="Calibri"/>
          </w:rPr>
          <w:t>PB Transport Mode</w:t>
        </w:r>
        <w:r w:rsidR="002B424F" w:rsidRPr="00677940">
          <w:rPr>
            <w:webHidden/>
          </w:rPr>
          <w:tab/>
        </w:r>
        <w:r w:rsidR="002B424F" w:rsidRPr="00677940">
          <w:rPr>
            <w:webHidden/>
          </w:rPr>
          <w:fldChar w:fldCharType="begin"/>
        </w:r>
        <w:r w:rsidR="002B424F" w:rsidRPr="00677940">
          <w:rPr>
            <w:webHidden/>
          </w:rPr>
          <w:instrText xml:space="preserve"> PAGEREF _Toc445131200 \h </w:instrText>
        </w:r>
        <w:r w:rsidR="002B424F" w:rsidRPr="00677940">
          <w:rPr>
            <w:webHidden/>
          </w:rPr>
        </w:r>
        <w:r w:rsidR="002B424F" w:rsidRPr="00677940">
          <w:rPr>
            <w:webHidden/>
          </w:rPr>
          <w:fldChar w:fldCharType="separate"/>
        </w:r>
        <w:r w:rsidR="002B424F" w:rsidRPr="00677940">
          <w:rPr>
            <w:webHidden/>
          </w:rPr>
          <w:t>426</w:t>
        </w:r>
        <w:r w:rsidR="002B424F" w:rsidRPr="00677940">
          <w:rPr>
            <w:webHidden/>
          </w:rPr>
          <w:fldChar w:fldCharType="end"/>
        </w:r>
      </w:hyperlink>
    </w:p>
    <w:p w14:paraId="732ED29D" w14:textId="77777777" w:rsidR="002B424F" w:rsidRPr="00677940" w:rsidRDefault="002D70ED">
      <w:pPr>
        <w:pStyle w:val="20"/>
        <w:rPr>
          <w:rFonts w:ascii="Calibri" w:eastAsiaTheme="minorEastAsia" w:hAnsi="Calibri" w:cstheme="minorBidi"/>
          <w:noProof/>
          <w:snapToGrid/>
          <w:kern w:val="0"/>
          <w:sz w:val="22"/>
          <w:szCs w:val="22"/>
        </w:rPr>
      </w:pPr>
      <w:hyperlink w:anchor="_Toc445131201" w:history="1">
        <w:r w:rsidR="002B424F" w:rsidRPr="00677940">
          <w:rPr>
            <w:rStyle w:val="afffff2"/>
            <w:rFonts w:ascii="Calibri" w:hAnsi="Calibri"/>
            <w:noProof/>
          </w:rPr>
          <w:t>Subscriber’s Provider Backbone Bridging (PBB) Serivces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_Toc445131201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428</w:t>
        </w:r>
        <w:r w:rsidR="002B424F" w:rsidRPr="00677940">
          <w:rPr>
            <w:rFonts w:ascii="Calibri" w:hAnsi="Calibri"/>
            <w:noProof/>
            <w:webHidden/>
          </w:rPr>
          <w:fldChar w:fldCharType="end"/>
        </w:r>
      </w:hyperlink>
    </w:p>
    <w:p w14:paraId="6652C7A5" w14:textId="77777777" w:rsidR="002B424F" w:rsidRPr="00677940" w:rsidRDefault="002D70ED" w:rsidP="00FF5482">
      <w:pPr>
        <w:pStyle w:val="30"/>
        <w:rPr>
          <w:rFonts w:eastAsiaTheme="minorEastAsia" w:cstheme="minorBidi"/>
          <w:snapToGrid/>
          <w:kern w:val="0"/>
          <w:sz w:val="22"/>
          <w:szCs w:val="22"/>
        </w:rPr>
      </w:pPr>
      <w:hyperlink w:anchor="_Toc445131202" w:history="1">
        <w:r w:rsidR="002B424F" w:rsidRPr="00677940">
          <w:rPr>
            <w:rStyle w:val="afffff2"/>
            <w:rFonts w:ascii="Calibri" w:hAnsi="Calibri"/>
          </w:rPr>
          <w:t>PBB Encapsulation Mode</w:t>
        </w:r>
        <w:r w:rsidR="002B424F" w:rsidRPr="00677940">
          <w:rPr>
            <w:webHidden/>
          </w:rPr>
          <w:tab/>
        </w:r>
        <w:r w:rsidR="002B424F" w:rsidRPr="00677940">
          <w:rPr>
            <w:webHidden/>
          </w:rPr>
          <w:fldChar w:fldCharType="begin"/>
        </w:r>
        <w:r w:rsidR="002B424F" w:rsidRPr="00677940">
          <w:rPr>
            <w:webHidden/>
          </w:rPr>
          <w:instrText xml:space="preserve"> PAGEREF _Toc445131202 \h </w:instrText>
        </w:r>
        <w:r w:rsidR="002B424F" w:rsidRPr="00677940">
          <w:rPr>
            <w:webHidden/>
          </w:rPr>
        </w:r>
        <w:r w:rsidR="002B424F" w:rsidRPr="00677940">
          <w:rPr>
            <w:webHidden/>
          </w:rPr>
          <w:fldChar w:fldCharType="separate"/>
        </w:r>
        <w:r w:rsidR="002B424F" w:rsidRPr="00677940">
          <w:rPr>
            <w:webHidden/>
          </w:rPr>
          <w:t>428</w:t>
        </w:r>
        <w:r w:rsidR="002B424F" w:rsidRPr="00677940">
          <w:rPr>
            <w:webHidden/>
          </w:rPr>
          <w:fldChar w:fldCharType="end"/>
        </w:r>
      </w:hyperlink>
    </w:p>
    <w:p w14:paraId="10C1F377" w14:textId="77777777" w:rsidR="002B424F" w:rsidRPr="00677940" w:rsidRDefault="002D70ED" w:rsidP="00FF5482">
      <w:pPr>
        <w:pStyle w:val="30"/>
        <w:rPr>
          <w:rFonts w:eastAsiaTheme="minorEastAsia" w:cstheme="minorBidi"/>
          <w:snapToGrid/>
          <w:kern w:val="0"/>
          <w:sz w:val="22"/>
          <w:szCs w:val="22"/>
        </w:rPr>
      </w:pPr>
      <w:hyperlink w:anchor="_Toc445131203" w:history="1">
        <w:r w:rsidR="002B424F" w:rsidRPr="00677940">
          <w:rPr>
            <w:rStyle w:val="afffff2"/>
            <w:rFonts w:ascii="Calibri" w:hAnsi="Calibri"/>
          </w:rPr>
          <w:t>PBB Transport Mode</w:t>
        </w:r>
        <w:r w:rsidR="002B424F" w:rsidRPr="00677940">
          <w:rPr>
            <w:webHidden/>
          </w:rPr>
          <w:tab/>
        </w:r>
        <w:r w:rsidR="002B424F" w:rsidRPr="00677940">
          <w:rPr>
            <w:webHidden/>
          </w:rPr>
          <w:fldChar w:fldCharType="begin"/>
        </w:r>
        <w:r w:rsidR="002B424F" w:rsidRPr="00677940">
          <w:rPr>
            <w:webHidden/>
          </w:rPr>
          <w:instrText xml:space="preserve"> PAGEREF _Toc445131203 \h </w:instrText>
        </w:r>
        <w:r w:rsidR="002B424F" w:rsidRPr="00677940">
          <w:rPr>
            <w:webHidden/>
          </w:rPr>
        </w:r>
        <w:r w:rsidR="002B424F" w:rsidRPr="00677940">
          <w:rPr>
            <w:webHidden/>
          </w:rPr>
          <w:fldChar w:fldCharType="separate"/>
        </w:r>
        <w:r w:rsidR="002B424F" w:rsidRPr="00677940">
          <w:rPr>
            <w:webHidden/>
          </w:rPr>
          <w:t>428</w:t>
        </w:r>
        <w:r w:rsidR="002B424F" w:rsidRPr="00677940">
          <w:rPr>
            <w:webHidden/>
          </w:rPr>
          <w:fldChar w:fldCharType="end"/>
        </w:r>
      </w:hyperlink>
    </w:p>
    <w:p w14:paraId="7BA5CCA1" w14:textId="77777777" w:rsidR="002B424F" w:rsidRPr="00677940" w:rsidRDefault="002D70ED">
      <w:pPr>
        <w:pStyle w:val="20"/>
        <w:rPr>
          <w:rFonts w:ascii="Calibri" w:eastAsiaTheme="minorEastAsia" w:hAnsi="Calibri" w:cstheme="minorBidi"/>
          <w:noProof/>
          <w:snapToGrid/>
          <w:kern w:val="0"/>
          <w:sz w:val="22"/>
          <w:szCs w:val="22"/>
        </w:rPr>
      </w:pPr>
      <w:hyperlink w:anchor="_Toc445131204" w:history="1">
        <w:r w:rsidR="002B424F" w:rsidRPr="00677940">
          <w:rPr>
            <w:rStyle w:val="afffff2"/>
            <w:rFonts w:ascii="Calibri" w:hAnsi="Calibri"/>
            <w:noProof/>
          </w:rPr>
          <w:t>IP(HSD) Services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_Toc445131204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431</w:t>
        </w:r>
        <w:r w:rsidR="002B424F" w:rsidRPr="00677940">
          <w:rPr>
            <w:rFonts w:ascii="Calibri" w:hAnsi="Calibri"/>
            <w:noProof/>
            <w:webHidden/>
          </w:rPr>
          <w:fldChar w:fldCharType="end"/>
        </w:r>
      </w:hyperlink>
    </w:p>
    <w:p w14:paraId="22A849BB" w14:textId="77777777" w:rsidR="002B424F" w:rsidRPr="00677940" w:rsidRDefault="002D70ED" w:rsidP="00FF5482">
      <w:pPr>
        <w:pStyle w:val="30"/>
        <w:rPr>
          <w:rFonts w:eastAsiaTheme="minorEastAsia" w:cstheme="minorBidi"/>
          <w:snapToGrid/>
          <w:kern w:val="0"/>
          <w:sz w:val="22"/>
          <w:szCs w:val="22"/>
        </w:rPr>
      </w:pPr>
      <w:hyperlink w:anchor="_Toc445131205" w:history="1">
        <w:r w:rsidR="002B424F" w:rsidRPr="00677940">
          <w:rPr>
            <w:rStyle w:val="afffff2"/>
            <w:rFonts w:ascii="Calibri" w:hAnsi="Calibri"/>
          </w:rPr>
          <w:t>DPoE IP(HSD)</w:t>
        </w:r>
        <w:r w:rsidR="002B424F" w:rsidRPr="00677940">
          <w:rPr>
            <w:webHidden/>
          </w:rPr>
          <w:tab/>
        </w:r>
        <w:r w:rsidR="002B424F" w:rsidRPr="00677940">
          <w:rPr>
            <w:webHidden/>
          </w:rPr>
          <w:fldChar w:fldCharType="begin"/>
        </w:r>
        <w:r w:rsidR="002B424F" w:rsidRPr="00677940">
          <w:rPr>
            <w:webHidden/>
          </w:rPr>
          <w:instrText xml:space="preserve"> PAGEREF _Toc445131205 \h </w:instrText>
        </w:r>
        <w:r w:rsidR="002B424F" w:rsidRPr="00677940">
          <w:rPr>
            <w:webHidden/>
          </w:rPr>
        </w:r>
        <w:r w:rsidR="002B424F" w:rsidRPr="00677940">
          <w:rPr>
            <w:webHidden/>
          </w:rPr>
          <w:fldChar w:fldCharType="separate"/>
        </w:r>
        <w:r w:rsidR="002B424F" w:rsidRPr="00677940">
          <w:rPr>
            <w:webHidden/>
          </w:rPr>
          <w:t>431</w:t>
        </w:r>
        <w:r w:rsidR="002B424F" w:rsidRPr="00677940">
          <w:rPr>
            <w:webHidden/>
          </w:rPr>
          <w:fldChar w:fldCharType="end"/>
        </w:r>
      </w:hyperlink>
    </w:p>
    <w:p w14:paraId="2D214D8C" w14:textId="77777777" w:rsidR="002B424F" w:rsidRPr="00677940" w:rsidRDefault="002D70ED" w:rsidP="00FF5482">
      <w:pPr>
        <w:pStyle w:val="30"/>
        <w:rPr>
          <w:rFonts w:eastAsiaTheme="minorEastAsia" w:cstheme="minorBidi"/>
          <w:snapToGrid/>
          <w:kern w:val="0"/>
          <w:sz w:val="22"/>
          <w:szCs w:val="22"/>
        </w:rPr>
      </w:pPr>
      <w:hyperlink w:anchor="_Toc445131206" w:history="1">
        <w:r w:rsidR="002B424F" w:rsidRPr="00677940">
          <w:rPr>
            <w:rStyle w:val="afffff2"/>
            <w:rFonts w:ascii="Calibri" w:hAnsi="Calibri"/>
          </w:rPr>
          <w:t>Serving Groups</w:t>
        </w:r>
        <w:r w:rsidR="002B424F" w:rsidRPr="00677940">
          <w:rPr>
            <w:webHidden/>
          </w:rPr>
          <w:tab/>
        </w:r>
        <w:r w:rsidR="002B424F" w:rsidRPr="00677940">
          <w:rPr>
            <w:webHidden/>
          </w:rPr>
          <w:fldChar w:fldCharType="begin"/>
        </w:r>
        <w:r w:rsidR="002B424F" w:rsidRPr="00677940">
          <w:rPr>
            <w:webHidden/>
          </w:rPr>
          <w:instrText xml:space="preserve"> PAGEREF _Toc445131206 \h </w:instrText>
        </w:r>
        <w:r w:rsidR="002B424F" w:rsidRPr="00677940">
          <w:rPr>
            <w:webHidden/>
          </w:rPr>
        </w:r>
        <w:r w:rsidR="002B424F" w:rsidRPr="00677940">
          <w:rPr>
            <w:webHidden/>
          </w:rPr>
          <w:fldChar w:fldCharType="separate"/>
        </w:r>
        <w:r w:rsidR="002B424F" w:rsidRPr="00677940">
          <w:rPr>
            <w:webHidden/>
          </w:rPr>
          <w:t>431</w:t>
        </w:r>
        <w:r w:rsidR="002B424F" w:rsidRPr="00677940">
          <w:rPr>
            <w:webHidden/>
          </w:rPr>
          <w:fldChar w:fldCharType="end"/>
        </w:r>
      </w:hyperlink>
    </w:p>
    <w:p w14:paraId="71A8B9B1" w14:textId="77777777" w:rsidR="002B424F" w:rsidRPr="00677940" w:rsidRDefault="002D70ED" w:rsidP="00FF5482">
      <w:pPr>
        <w:pStyle w:val="30"/>
        <w:rPr>
          <w:rFonts w:eastAsiaTheme="minorEastAsia" w:cstheme="minorBidi"/>
          <w:snapToGrid/>
          <w:kern w:val="0"/>
          <w:sz w:val="22"/>
          <w:szCs w:val="22"/>
        </w:rPr>
      </w:pPr>
      <w:hyperlink w:anchor="_Toc445131207" w:history="1">
        <w:r w:rsidR="002B424F" w:rsidRPr="00677940">
          <w:rPr>
            <w:rStyle w:val="afffff2"/>
            <w:rFonts w:ascii="Calibri" w:hAnsi="Calibri"/>
          </w:rPr>
          <w:t>Legacy IP(HSD)</w:t>
        </w:r>
        <w:r w:rsidR="002B424F" w:rsidRPr="00677940">
          <w:rPr>
            <w:webHidden/>
          </w:rPr>
          <w:tab/>
        </w:r>
        <w:r w:rsidR="002B424F" w:rsidRPr="00677940">
          <w:rPr>
            <w:webHidden/>
          </w:rPr>
          <w:fldChar w:fldCharType="begin"/>
        </w:r>
        <w:r w:rsidR="002B424F" w:rsidRPr="00677940">
          <w:rPr>
            <w:webHidden/>
          </w:rPr>
          <w:instrText xml:space="preserve"> PAGEREF _Toc445131207 \h </w:instrText>
        </w:r>
        <w:r w:rsidR="002B424F" w:rsidRPr="00677940">
          <w:rPr>
            <w:webHidden/>
          </w:rPr>
        </w:r>
        <w:r w:rsidR="002B424F" w:rsidRPr="00677940">
          <w:rPr>
            <w:webHidden/>
          </w:rPr>
          <w:fldChar w:fldCharType="separate"/>
        </w:r>
        <w:r w:rsidR="002B424F" w:rsidRPr="00677940">
          <w:rPr>
            <w:webHidden/>
          </w:rPr>
          <w:t>432</w:t>
        </w:r>
        <w:r w:rsidR="002B424F" w:rsidRPr="00677940">
          <w:rPr>
            <w:webHidden/>
          </w:rPr>
          <w:fldChar w:fldCharType="end"/>
        </w:r>
      </w:hyperlink>
    </w:p>
    <w:p w14:paraId="70E8A03A" w14:textId="77777777" w:rsidR="002B424F" w:rsidRPr="00677940" w:rsidRDefault="002D70ED">
      <w:pPr>
        <w:pStyle w:val="20"/>
        <w:rPr>
          <w:rFonts w:ascii="Calibri" w:eastAsiaTheme="minorEastAsia" w:hAnsi="Calibri" w:cstheme="minorBidi"/>
          <w:noProof/>
          <w:snapToGrid/>
          <w:kern w:val="0"/>
          <w:sz w:val="22"/>
          <w:szCs w:val="22"/>
        </w:rPr>
      </w:pPr>
      <w:hyperlink w:anchor="_Toc445131208" w:history="1">
        <w:r w:rsidR="002B424F" w:rsidRPr="00677940">
          <w:rPr>
            <w:rStyle w:val="afffff2"/>
            <w:rFonts w:ascii="Calibri" w:hAnsi="Calibri"/>
            <w:noProof/>
          </w:rPr>
          <w:t>Quality of Service (QoS)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_Toc445131208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433</w:t>
        </w:r>
        <w:r w:rsidR="002B424F" w:rsidRPr="00677940">
          <w:rPr>
            <w:rFonts w:ascii="Calibri" w:hAnsi="Calibri"/>
            <w:noProof/>
            <w:webHidden/>
          </w:rPr>
          <w:fldChar w:fldCharType="end"/>
        </w:r>
      </w:hyperlink>
    </w:p>
    <w:p w14:paraId="2757C4B0" w14:textId="77777777" w:rsidR="002B424F" w:rsidRPr="00677940" w:rsidRDefault="002D70ED" w:rsidP="00FF5482">
      <w:pPr>
        <w:pStyle w:val="30"/>
        <w:rPr>
          <w:rFonts w:eastAsiaTheme="minorEastAsia" w:cstheme="minorBidi"/>
          <w:snapToGrid/>
          <w:kern w:val="0"/>
          <w:sz w:val="22"/>
          <w:szCs w:val="22"/>
        </w:rPr>
      </w:pPr>
      <w:hyperlink w:anchor="_Toc445131209" w:history="1">
        <w:r w:rsidR="002B424F" w:rsidRPr="00677940">
          <w:rPr>
            <w:rStyle w:val="afffff2"/>
            <w:rFonts w:ascii="Calibri" w:hAnsi="Calibri"/>
          </w:rPr>
          <w:t>Service Flows</w:t>
        </w:r>
        <w:r w:rsidR="002B424F" w:rsidRPr="00677940">
          <w:rPr>
            <w:webHidden/>
          </w:rPr>
          <w:tab/>
        </w:r>
        <w:r w:rsidR="002B424F" w:rsidRPr="00677940">
          <w:rPr>
            <w:webHidden/>
          </w:rPr>
          <w:fldChar w:fldCharType="begin"/>
        </w:r>
        <w:r w:rsidR="002B424F" w:rsidRPr="00677940">
          <w:rPr>
            <w:webHidden/>
          </w:rPr>
          <w:instrText xml:space="preserve"> PAGEREF _Toc445131209 \h </w:instrText>
        </w:r>
        <w:r w:rsidR="002B424F" w:rsidRPr="00677940">
          <w:rPr>
            <w:webHidden/>
          </w:rPr>
        </w:r>
        <w:r w:rsidR="002B424F" w:rsidRPr="00677940">
          <w:rPr>
            <w:webHidden/>
          </w:rPr>
          <w:fldChar w:fldCharType="separate"/>
        </w:r>
        <w:r w:rsidR="002B424F" w:rsidRPr="00677940">
          <w:rPr>
            <w:webHidden/>
          </w:rPr>
          <w:t>433</w:t>
        </w:r>
        <w:r w:rsidR="002B424F" w:rsidRPr="00677940">
          <w:rPr>
            <w:webHidden/>
          </w:rPr>
          <w:fldChar w:fldCharType="end"/>
        </w:r>
      </w:hyperlink>
    </w:p>
    <w:p w14:paraId="6D2151E7" w14:textId="77777777" w:rsidR="002B424F" w:rsidRPr="00677940" w:rsidRDefault="002D70ED" w:rsidP="00FF5482">
      <w:pPr>
        <w:pStyle w:val="30"/>
        <w:rPr>
          <w:rFonts w:eastAsiaTheme="minorEastAsia" w:cstheme="minorBidi"/>
          <w:snapToGrid/>
          <w:kern w:val="0"/>
          <w:sz w:val="22"/>
          <w:szCs w:val="22"/>
        </w:rPr>
      </w:pPr>
      <w:hyperlink w:anchor="_Toc445131210" w:history="1">
        <w:r w:rsidR="002B424F" w:rsidRPr="00677940">
          <w:rPr>
            <w:rStyle w:val="afffff2"/>
            <w:rFonts w:ascii="Calibri" w:hAnsi="Calibri"/>
          </w:rPr>
          <w:t>Statistics per Service Flow</w:t>
        </w:r>
        <w:r w:rsidR="002B424F" w:rsidRPr="00677940">
          <w:rPr>
            <w:webHidden/>
          </w:rPr>
          <w:tab/>
        </w:r>
        <w:r w:rsidR="002B424F" w:rsidRPr="00677940">
          <w:rPr>
            <w:webHidden/>
          </w:rPr>
          <w:fldChar w:fldCharType="begin"/>
        </w:r>
        <w:r w:rsidR="002B424F" w:rsidRPr="00677940">
          <w:rPr>
            <w:webHidden/>
          </w:rPr>
          <w:instrText xml:space="preserve"> PAGEREF _Toc445131210 \h </w:instrText>
        </w:r>
        <w:r w:rsidR="002B424F" w:rsidRPr="00677940">
          <w:rPr>
            <w:webHidden/>
          </w:rPr>
        </w:r>
        <w:r w:rsidR="002B424F" w:rsidRPr="00677940">
          <w:rPr>
            <w:webHidden/>
          </w:rPr>
          <w:fldChar w:fldCharType="separate"/>
        </w:r>
        <w:r w:rsidR="002B424F" w:rsidRPr="00677940">
          <w:rPr>
            <w:webHidden/>
          </w:rPr>
          <w:t>436</w:t>
        </w:r>
        <w:r w:rsidR="002B424F" w:rsidRPr="00677940">
          <w:rPr>
            <w:webHidden/>
          </w:rPr>
          <w:fldChar w:fldCharType="end"/>
        </w:r>
      </w:hyperlink>
    </w:p>
    <w:p w14:paraId="324FED13" w14:textId="77777777" w:rsidR="002B424F" w:rsidRPr="00677940" w:rsidRDefault="002D70ED">
      <w:pPr>
        <w:pStyle w:val="20"/>
        <w:rPr>
          <w:rFonts w:ascii="Calibri" w:eastAsiaTheme="minorEastAsia" w:hAnsi="Calibri" w:cstheme="minorBidi"/>
          <w:noProof/>
          <w:snapToGrid/>
          <w:kern w:val="0"/>
          <w:sz w:val="22"/>
          <w:szCs w:val="22"/>
        </w:rPr>
      </w:pPr>
      <w:hyperlink w:anchor="_Toc445131211" w:history="1">
        <w:r w:rsidR="002B424F" w:rsidRPr="00677940">
          <w:rPr>
            <w:rStyle w:val="afffff2"/>
            <w:rFonts w:ascii="Calibri" w:hAnsi="Calibri"/>
            <w:noProof/>
          </w:rPr>
          <w:t>Classifiers</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_Toc445131211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439</w:t>
        </w:r>
        <w:r w:rsidR="002B424F" w:rsidRPr="00677940">
          <w:rPr>
            <w:rFonts w:ascii="Calibri" w:hAnsi="Calibri"/>
            <w:noProof/>
            <w:webHidden/>
          </w:rPr>
          <w:fldChar w:fldCharType="end"/>
        </w:r>
      </w:hyperlink>
    </w:p>
    <w:p w14:paraId="3F46C9F2" w14:textId="77777777" w:rsidR="002B424F" w:rsidRPr="00677940" w:rsidRDefault="002D70ED" w:rsidP="00FF5482">
      <w:pPr>
        <w:pStyle w:val="30"/>
        <w:rPr>
          <w:rFonts w:eastAsiaTheme="minorEastAsia" w:cstheme="minorBidi"/>
          <w:snapToGrid/>
          <w:kern w:val="0"/>
          <w:sz w:val="22"/>
          <w:szCs w:val="22"/>
        </w:rPr>
      </w:pPr>
      <w:hyperlink w:anchor="_Toc445131212" w:history="1">
        <w:r w:rsidR="002B424F" w:rsidRPr="00677940">
          <w:rPr>
            <w:rStyle w:val="afffff2"/>
            <w:rFonts w:ascii="Calibri" w:hAnsi="Calibri"/>
          </w:rPr>
          <w:t>Downstream</w:t>
        </w:r>
        <w:r w:rsidR="002B424F" w:rsidRPr="00677940">
          <w:rPr>
            <w:webHidden/>
          </w:rPr>
          <w:tab/>
        </w:r>
        <w:r w:rsidR="002B424F" w:rsidRPr="00677940">
          <w:rPr>
            <w:webHidden/>
          </w:rPr>
          <w:fldChar w:fldCharType="begin"/>
        </w:r>
        <w:r w:rsidR="002B424F" w:rsidRPr="00677940">
          <w:rPr>
            <w:webHidden/>
          </w:rPr>
          <w:instrText xml:space="preserve"> PAGEREF _Toc445131212 \h </w:instrText>
        </w:r>
        <w:r w:rsidR="002B424F" w:rsidRPr="00677940">
          <w:rPr>
            <w:webHidden/>
          </w:rPr>
        </w:r>
        <w:r w:rsidR="002B424F" w:rsidRPr="00677940">
          <w:rPr>
            <w:webHidden/>
          </w:rPr>
          <w:fldChar w:fldCharType="separate"/>
        </w:r>
        <w:r w:rsidR="002B424F" w:rsidRPr="00677940">
          <w:rPr>
            <w:webHidden/>
          </w:rPr>
          <w:t>439</w:t>
        </w:r>
        <w:r w:rsidR="002B424F" w:rsidRPr="00677940">
          <w:rPr>
            <w:webHidden/>
          </w:rPr>
          <w:fldChar w:fldCharType="end"/>
        </w:r>
      </w:hyperlink>
    </w:p>
    <w:p w14:paraId="19BE0CCD" w14:textId="77777777" w:rsidR="002B424F" w:rsidRPr="00677940" w:rsidRDefault="002D70ED" w:rsidP="00FF5482">
      <w:pPr>
        <w:pStyle w:val="30"/>
        <w:rPr>
          <w:rFonts w:eastAsiaTheme="minorEastAsia" w:cstheme="minorBidi"/>
          <w:snapToGrid/>
          <w:kern w:val="0"/>
          <w:sz w:val="22"/>
          <w:szCs w:val="22"/>
        </w:rPr>
      </w:pPr>
      <w:hyperlink w:anchor="_Toc445131213" w:history="1">
        <w:r w:rsidR="002B424F" w:rsidRPr="00677940">
          <w:rPr>
            <w:rStyle w:val="afffff2"/>
            <w:rFonts w:ascii="Calibri" w:hAnsi="Calibri"/>
          </w:rPr>
          <w:t>Upstream</w:t>
        </w:r>
        <w:r w:rsidR="002B424F" w:rsidRPr="00677940">
          <w:rPr>
            <w:webHidden/>
          </w:rPr>
          <w:tab/>
        </w:r>
        <w:r w:rsidR="002B424F" w:rsidRPr="00677940">
          <w:rPr>
            <w:webHidden/>
          </w:rPr>
          <w:fldChar w:fldCharType="begin"/>
        </w:r>
        <w:r w:rsidR="002B424F" w:rsidRPr="00677940">
          <w:rPr>
            <w:webHidden/>
          </w:rPr>
          <w:instrText xml:space="preserve"> PAGEREF _Toc445131213 \h </w:instrText>
        </w:r>
        <w:r w:rsidR="002B424F" w:rsidRPr="00677940">
          <w:rPr>
            <w:webHidden/>
          </w:rPr>
        </w:r>
        <w:r w:rsidR="002B424F" w:rsidRPr="00677940">
          <w:rPr>
            <w:webHidden/>
          </w:rPr>
          <w:fldChar w:fldCharType="separate"/>
        </w:r>
        <w:r w:rsidR="002B424F" w:rsidRPr="00677940">
          <w:rPr>
            <w:webHidden/>
          </w:rPr>
          <w:t>439</w:t>
        </w:r>
        <w:r w:rsidR="002B424F" w:rsidRPr="00677940">
          <w:rPr>
            <w:webHidden/>
          </w:rPr>
          <w:fldChar w:fldCharType="end"/>
        </w:r>
      </w:hyperlink>
    </w:p>
    <w:p w14:paraId="2AFDDDAE" w14:textId="77777777" w:rsidR="002B424F" w:rsidRPr="00677940" w:rsidRDefault="002D70ED" w:rsidP="00FF5482">
      <w:pPr>
        <w:pStyle w:val="30"/>
        <w:rPr>
          <w:rFonts w:eastAsiaTheme="minorEastAsia" w:cstheme="minorBidi"/>
          <w:snapToGrid/>
          <w:kern w:val="0"/>
          <w:sz w:val="22"/>
          <w:szCs w:val="22"/>
        </w:rPr>
      </w:pPr>
      <w:hyperlink w:anchor="_Toc445131214" w:history="1">
        <w:r w:rsidR="002B424F" w:rsidRPr="00677940">
          <w:rPr>
            <w:rStyle w:val="afffff2"/>
            <w:rFonts w:ascii="Calibri" w:hAnsi="Calibri"/>
          </w:rPr>
          <w:t>Upstream Drop Classifiers</w:t>
        </w:r>
        <w:r w:rsidR="002B424F" w:rsidRPr="00677940">
          <w:rPr>
            <w:webHidden/>
          </w:rPr>
          <w:tab/>
        </w:r>
        <w:r w:rsidR="002B424F" w:rsidRPr="00677940">
          <w:rPr>
            <w:webHidden/>
          </w:rPr>
          <w:fldChar w:fldCharType="begin"/>
        </w:r>
        <w:r w:rsidR="002B424F" w:rsidRPr="00677940">
          <w:rPr>
            <w:webHidden/>
          </w:rPr>
          <w:instrText xml:space="preserve"> PAGEREF _Toc445131214 \h </w:instrText>
        </w:r>
        <w:r w:rsidR="002B424F" w:rsidRPr="00677940">
          <w:rPr>
            <w:webHidden/>
          </w:rPr>
        </w:r>
        <w:r w:rsidR="002B424F" w:rsidRPr="00677940">
          <w:rPr>
            <w:webHidden/>
          </w:rPr>
          <w:fldChar w:fldCharType="separate"/>
        </w:r>
        <w:r w:rsidR="002B424F" w:rsidRPr="00677940">
          <w:rPr>
            <w:webHidden/>
          </w:rPr>
          <w:t>439</w:t>
        </w:r>
        <w:r w:rsidR="002B424F" w:rsidRPr="00677940">
          <w:rPr>
            <w:webHidden/>
          </w:rPr>
          <w:fldChar w:fldCharType="end"/>
        </w:r>
      </w:hyperlink>
    </w:p>
    <w:p w14:paraId="682E2171" w14:textId="77777777" w:rsidR="002B424F" w:rsidRPr="00677940" w:rsidRDefault="002D70ED">
      <w:pPr>
        <w:pStyle w:val="20"/>
        <w:rPr>
          <w:rFonts w:ascii="Calibri" w:eastAsiaTheme="minorEastAsia" w:hAnsi="Calibri" w:cstheme="minorBidi"/>
          <w:noProof/>
          <w:snapToGrid/>
          <w:kern w:val="0"/>
          <w:sz w:val="22"/>
          <w:szCs w:val="22"/>
        </w:rPr>
      </w:pPr>
      <w:hyperlink w:anchor="_Toc445131215" w:history="1">
        <w:r w:rsidR="002B424F" w:rsidRPr="00677940">
          <w:rPr>
            <w:rStyle w:val="afffff2"/>
            <w:rFonts w:ascii="Calibri" w:hAnsi="Calibri"/>
            <w:noProof/>
          </w:rPr>
          <w:t>DPoEv2.0 Multicast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_Toc445131215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441</w:t>
        </w:r>
        <w:r w:rsidR="002B424F" w:rsidRPr="00677940">
          <w:rPr>
            <w:rFonts w:ascii="Calibri" w:hAnsi="Calibri"/>
            <w:noProof/>
            <w:webHidden/>
          </w:rPr>
          <w:fldChar w:fldCharType="end"/>
        </w:r>
      </w:hyperlink>
    </w:p>
    <w:p w14:paraId="4CC5E5F5" w14:textId="77777777" w:rsidR="002B424F" w:rsidRPr="00677940" w:rsidRDefault="002D70ED" w:rsidP="00FF5482">
      <w:pPr>
        <w:pStyle w:val="30"/>
        <w:rPr>
          <w:rFonts w:eastAsiaTheme="minorEastAsia" w:cstheme="minorBidi"/>
          <w:snapToGrid/>
          <w:kern w:val="0"/>
          <w:sz w:val="22"/>
          <w:szCs w:val="22"/>
        </w:rPr>
      </w:pPr>
      <w:hyperlink w:anchor="_Toc445131216" w:history="1">
        <w:r w:rsidR="002B424F" w:rsidRPr="00677940">
          <w:rPr>
            <w:rStyle w:val="afffff2"/>
            <w:rFonts w:ascii="Calibri" w:hAnsi="Calibri"/>
          </w:rPr>
          <w:t>Multicast Operation</w:t>
        </w:r>
        <w:r w:rsidR="002B424F" w:rsidRPr="00677940">
          <w:rPr>
            <w:webHidden/>
          </w:rPr>
          <w:tab/>
        </w:r>
        <w:r w:rsidR="002B424F" w:rsidRPr="00677940">
          <w:rPr>
            <w:webHidden/>
          </w:rPr>
          <w:fldChar w:fldCharType="begin"/>
        </w:r>
        <w:r w:rsidR="002B424F" w:rsidRPr="00677940">
          <w:rPr>
            <w:webHidden/>
          </w:rPr>
          <w:instrText xml:space="preserve"> PAGEREF _Toc445131216 \h </w:instrText>
        </w:r>
        <w:r w:rsidR="002B424F" w:rsidRPr="00677940">
          <w:rPr>
            <w:webHidden/>
          </w:rPr>
        </w:r>
        <w:r w:rsidR="002B424F" w:rsidRPr="00677940">
          <w:rPr>
            <w:webHidden/>
          </w:rPr>
          <w:fldChar w:fldCharType="separate"/>
        </w:r>
        <w:r w:rsidR="002B424F" w:rsidRPr="00677940">
          <w:rPr>
            <w:webHidden/>
          </w:rPr>
          <w:t>441</w:t>
        </w:r>
        <w:r w:rsidR="002B424F" w:rsidRPr="00677940">
          <w:rPr>
            <w:webHidden/>
          </w:rPr>
          <w:fldChar w:fldCharType="end"/>
        </w:r>
      </w:hyperlink>
    </w:p>
    <w:p w14:paraId="5F13D626" w14:textId="77777777" w:rsidR="002B424F" w:rsidRPr="00677940" w:rsidRDefault="002D70ED" w:rsidP="00FF5482">
      <w:pPr>
        <w:pStyle w:val="30"/>
        <w:rPr>
          <w:rFonts w:eastAsiaTheme="minorEastAsia" w:cstheme="minorBidi"/>
          <w:snapToGrid/>
          <w:kern w:val="0"/>
          <w:sz w:val="22"/>
          <w:szCs w:val="22"/>
        </w:rPr>
      </w:pPr>
      <w:hyperlink w:anchor="_Toc445131217" w:history="1">
        <w:r w:rsidR="002B424F" w:rsidRPr="00677940">
          <w:rPr>
            <w:rStyle w:val="afffff2"/>
            <w:rFonts w:ascii="Calibri" w:hAnsi="Calibri"/>
          </w:rPr>
          <w:t>Single Session vs Aggregate Session</w:t>
        </w:r>
        <w:r w:rsidR="002B424F" w:rsidRPr="00677940">
          <w:rPr>
            <w:webHidden/>
          </w:rPr>
          <w:tab/>
        </w:r>
        <w:r w:rsidR="002B424F" w:rsidRPr="00677940">
          <w:rPr>
            <w:webHidden/>
          </w:rPr>
          <w:fldChar w:fldCharType="begin"/>
        </w:r>
        <w:r w:rsidR="002B424F" w:rsidRPr="00677940">
          <w:rPr>
            <w:webHidden/>
          </w:rPr>
          <w:instrText xml:space="preserve"> PAGEREF _Toc445131217 \h </w:instrText>
        </w:r>
        <w:r w:rsidR="002B424F" w:rsidRPr="00677940">
          <w:rPr>
            <w:webHidden/>
          </w:rPr>
        </w:r>
        <w:r w:rsidR="002B424F" w:rsidRPr="00677940">
          <w:rPr>
            <w:webHidden/>
          </w:rPr>
          <w:fldChar w:fldCharType="separate"/>
        </w:r>
        <w:r w:rsidR="002B424F" w:rsidRPr="00677940">
          <w:rPr>
            <w:webHidden/>
          </w:rPr>
          <w:t>441</w:t>
        </w:r>
        <w:r w:rsidR="002B424F" w:rsidRPr="00677940">
          <w:rPr>
            <w:webHidden/>
          </w:rPr>
          <w:fldChar w:fldCharType="end"/>
        </w:r>
      </w:hyperlink>
    </w:p>
    <w:p w14:paraId="170B4A19" w14:textId="77777777" w:rsidR="002B424F" w:rsidRPr="00677940" w:rsidRDefault="002D70ED" w:rsidP="00FF5482">
      <w:pPr>
        <w:pStyle w:val="30"/>
        <w:rPr>
          <w:rFonts w:eastAsiaTheme="minorEastAsia" w:cstheme="minorBidi"/>
          <w:snapToGrid/>
          <w:kern w:val="0"/>
          <w:sz w:val="22"/>
          <w:szCs w:val="22"/>
        </w:rPr>
      </w:pPr>
      <w:hyperlink w:anchor="_Toc445131218" w:history="1">
        <w:r w:rsidR="002B424F" w:rsidRPr="00677940">
          <w:rPr>
            <w:rStyle w:val="afffff2"/>
            <w:rFonts w:ascii="Calibri" w:hAnsi="Calibri"/>
          </w:rPr>
          <w:t>Multicast QoS</w:t>
        </w:r>
        <w:r w:rsidR="002B424F" w:rsidRPr="00677940">
          <w:rPr>
            <w:webHidden/>
          </w:rPr>
          <w:tab/>
        </w:r>
        <w:r w:rsidR="002B424F" w:rsidRPr="00677940">
          <w:rPr>
            <w:webHidden/>
          </w:rPr>
          <w:fldChar w:fldCharType="begin"/>
        </w:r>
        <w:r w:rsidR="002B424F" w:rsidRPr="00677940">
          <w:rPr>
            <w:webHidden/>
          </w:rPr>
          <w:instrText xml:space="preserve"> PAGEREF _Toc445131218 \h </w:instrText>
        </w:r>
        <w:r w:rsidR="002B424F" w:rsidRPr="00677940">
          <w:rPr>
            <w:webHidden/>
          </w:rPr>
        </w:r>
        <w:r w:rsidR="002B424F" w:rsidRPr="00677940">
          <w:rPr>
            <w:webHidden/>
          </w:rPr>
          <w:fldChar w:fldCharType="separate"/>
        </w:r>
        <w:r w:rsidR="002B424F" w:rsidRPr="00677940">
          <w:rPr>
            <w:webHidden/>
          </w:rPr>
          <w:t>441</w:t>
        </w:r>
        <w:r w:rsidR="002B424F" w:rsidRPr="00677940">
          <w:rPr>
            <w:webHidden/>
          </w:rPr>
          <w:fldChar w:fldCharType="end"/>
        </w:r>
      </w:hyperlink>
    </w:p>
    <w:p w14:paraId="27264FD7" w14:textId="77777777" w:rsidR="002B424F" w:rsidRPr="00677940" w:rsidRDefault="002D70ED">
      <w:pPr>
        <w:pStyle w:val="20"/>
        <w:rPr>
          <w:rFonts w:ascii="Calibri" w:eastAsiaTheme="minorEastAsia" w:hAnsi="Calibri" w:cstheme="minorBidi"/>
          <w:noProof/>
          <w:snapToGrid/>
          <w:kern w:val="0"/>
          <w:sz w:val="22"/>
          <w:szCs w:val="22"/>
        </w:rPr>
      </w:pPr>
      <w:hyperlink w:anchor="_Toc445131219" w:history="1">
        <w:r w:rsidR="002B424F" w:rsidRPr="00677940">
          <w:rPr>
            <w:rStyle w:val="afffff2"/>
            <w:rFonts w:ascii="Calibri" w:hAnsi="Calibri"/>
            <w:noProof/>
          </w:rPr>
          <w:t>Rate setting for PON interface port</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_Toc445131219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443</w:t>
        </w:r>
        <w:r w:rsidR="002B424F" w:rsidRPr="00677940">
          <w:rPr>
            <w:rFonts w:ascii="Calibri" w:hAnsi="Calibri"/>
            <w:noProof/>
            <w:webHidden/>
          </w:rPr>
          <w:fldChar w:fldCharType="end"/>
        </w:r>
      </w:hyperlink>
    </w:p>
    <w:p w14:paraId="03D1ABC6" w14:textId="77777777" w:rsidR="002B424F" w:rsidRPr="00677940" w:rsidRDefault="002D70ED" w:rsidP="00FF5482">
      <w:pPr>
        <w:pStyle w:val="30"/>
        <w:rPr>
          <w:rFonts w:eastAsiaTheme="minorEastAsia" w:cstheme="minorBidi"/>
          <w:snapToGrid/>
          <w:kern w:val="0"/>
          <w:sz w:val="22"/>
          <w:szCs w:val="22"/>
        </w:rPr>
      </w:pPr>
      <w:hyperlink w:anchor="_Toc445131220" w:history="1">
        <w:r w:rsidR="002B424F" w:rsidRPr="00677940">
          <w:rPr>
            <w:rStyle w:val="afffff2"/>
            <w:rFonts w:ascii="Calibri" w:hAnsi="Calibri"/>
          </w:rPr>
          <w:t>Available rates for PIM-8XE</w:t>
        </w:r>
        <w:r w:rsidR="002B424F" w:rsidRPr="00677940">
          <w:rPr>
            <w:webHidden/>
          </w:rPr>
          <w:tab/>
        </w:r>
        <w:r w:rsidR="002B424F" w:rsidRPr="00677940">
          <w:rPr>
            <w:webHidden/>
          </w:rPr>
          <w:fldChar w:fldCharType="begin"/>
        </w:r>
        <w:r w:rsidR="002B424F" w:rsidRPr="00677940">
          <w:rPr>
            <w:webHidden/>
          </w:rPr>
          <w:instrText xml:space="preserve"> PAGEREF _Toc445131220 \h </w:instrText>
        </w:r>
        <w:r w:rsidR="002B424F" w:rsidRPr="00677940">
          <w:rPr>
            <w:webHidden/>
          </w:rPr>
        </w:r>
        <w:r w:rsidR="002B424F" w:rsidRPr="00677940">
          <w:rPr>
            <w:webHidden/>
          </w:rPr>
          <w:fldChar w:fldCharType="separate"/>
        </w:r>
        <w:r w:rsidR="002B424F" w:rsidRPr="00677940">
          <w:rPr>
            <w:webHidden/>
          </w:rPr>
          <w:t>443</w:t>
        </w:r>
        <w:r w:rsidR="002B424F" w:rsidRPr="00677940">
          <w:rPr>
            <w:webHidden/>
          </w:rPr>
          <w:fldChar w:fldCharType="end"/>
        </w:r>
      </w:hyperlink>
    </w:p>
    <w:p w14:paraId="1DB7750B" w14:textId="77777777" w:rsidR="002B424F" w:rsidRPr="00677940" w:rsidRDefault="002D70ED" w:rsidP="00FF5482">
      <w:pPr>
        <w:pStyle w:val="30"/>
        <w:rPr>
          <w:rFonts w:eastAsiaTheme="minorEastAsia" w:cstheme="minorBidi"/>
          <w:snapToGrid/>
          <w:kern w:val="0"/>
          <w:sz w:val="22"/>
          <w:szCs w:val="22"/>
        </w:rPr>
      </w:pPr>
      <w:hyperlink w:anchor="_Toc445131221" w:history="1">
        <w:r w:rsidR="002B424F" w:rsidRPr="00677940">
          <w:rPr>
            <w:rStyle w:val="afffff2"/>
            <w:rFonts w:ascii="Calibri" w:hAnsi="Calibri"/>
          </w:rPr>
          <w:t>Setting for Turbo PON mode</w:t>
        </w:r>
        <w:r w:rsidR="002B424F" w:rsidRPr="00677940">
          <w:rPr>
            <w:webHidden/>
          </w:rPr>
          <w:tab/>
        </w:r>
        <w:r w:rsidR="002B424F" w:rsidRPr="00677940">
          <w:rPr>
            <w:webHidden/>
          </w:rPr>
          <w:fldChar w:fldCharType="begin"/>
        </w:r>
        <w:r w:rsidR="002B424F" w:rsidRPr="00677940">
          <w:rPr>
            <w:webHidden/>
          </w:rPr>
          <w:instrText xml:space="preserve"> PAGEREF _Toc445131221 \h </w:instrText>
        </w:r>
        <w:r w:rsidR="002B424F" w:rsidRPr="00677940">
          <w:rPr>
            <w:webHidden/>
          </w:rPr>
        </w:r>
        <w:r w:rsidR="002B424F" w:rsidRPr="00677940">
          <w:rPr>
            <w:webHidden/>
          </w:rPr>
          <w:fldChar w:fldCharType="separate"/>
        </w:r>
        <w:r w:rsidR="002B424F" w:rsidRPr="00677940">
          <w:rPr>
            <w:webHidden/>
          </w:rPr>
          <w:t>443</w:t>
        </w:r>
        <w:r w:rsidR="002B424F" w:rsidRPr="00677940">
          <w:rPr>
            <w:webHidden/>
          </w:rPr>
          <w:fldChar w:fldCharType="end"/>
        </w:r>
      </w:hyperlink>
    </w:p>
    <w:p w14:paraId="2211DD9F" w14:textId="77777777" w:rsidR="002B424F" w:rsidRPr="00677940" w:rsidRDefault="002D70ED">
      <w:pPr>
        <w:pStyle w:val="10"/>
        <w:rPr>
          <w:rFonts w:ascii="Calibri" w:eastAsiaTheme="minorEastAsia" w:hAnsi="Calibri" w:cstheme="minorBidi"/>
          <w:b w:val="0"/>
          <w:bCs w:val="0"/>
          <w:i w:val="0"/>
          <w:noProof/>
          <w:snapToGrid/>
          <w:kern w:val="0"/>
          <w:sz w:val="22"/>
          <w:szCs w:val="22"/>
        </w:rPr>
      </w:pPr>
      <w:hyperlink w:anchor="_Toc445131222" w:history="1">
        <w:r w:rsidR="002B424F" w:rsidRPr="00677940">
          <w:rPr>
            <w:rStyle w:val="afffff2"/>
            <w:rFonts w:ascii="Calibri" w:hAnsi="Calibri"/>
            <w:noProof/>
            <w14:scene3d>
              <w14:camera w14:prst="orthographicFront"/>
              <w14:lightRig w14:rig="threePt" w14:dir="t">
                <w14:rot w14:lat="0" w14:lon="0" w14:rev="0"/>
              </w14:lightRig>
            </w14:scene3d>
          </w:rPr>
          <w:t>Chapter 24.</w:t>
        </w:r>
        <w:r w:rsidR="002B424F" w:rsidRPr="00677940">
          <w:rPr>
            <w:rFonts w:ascii="Calibri" w:eastAsiaTheme="minorEastAsia" w:hAnsi="Calibri" w:cstheme="minorBidi"/>
            <w:b w:val="0"/>
            <w:bCs w:val="0"/>
            <w:i w:val="0"/>
            <w:noProof/>
            <w:snapToGrid/>
            <w:kern w:val="0"/>
            <w:sz w:val="22"/>
            <w:szCs w:val="22"/>
          </w:rPr>
          <w:tab/>
        </w:r>
        <w:r w:rsidR="002B424F" w:rsidRPr="00677940">
          <w:rPr>
            <w:rStyle w:val="afffff2"/>
            <w:rFonts w:ascii="Calibri" w:hAnsi="Calibri"/>
            <w:noProof/>
          </w:rPr>
          <w:t>Netflow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_Toc445131222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445</w:t>
        </w:r>
        <w:r w:rsidR="002B424F" w:rsidRPr="00677940">
          <w:rPr>
            <w:rFonts w:ascii="Calibri" w:hAnsi="Calibri"/>
            <w:noProof/>
            <w:webHidden/>
          </w:rPr>
          <w:fldChar w:fldCharType="end"/>
        </w:r>
      </w:hyperlink>
    </w:p>
    <w:p w14:paraId="226FE033" w14:textId="77777777" w:rsidR="002B424F" w:rsidRPr="00677940" w:rsidRDefault="002D70ED">
      <w:pPr>
        <w:pStyle w:val="20"/>
        <w:rPr>
          <w:rFonts w:ascii="Calibri" w:eastAsiaTheme="minorEastAsia" w:hAnsi="Calibri" w:cstheme="minorBidi"/>
          <w:noProof/>
          <w:snapToGrid/>
          <w:kern w:val="0"/>
          <w:sz w:val="22"/>
          <w:szCs w:val="22"/>
        </w:rPr>
      </w:pPr>
      <w:hyperlink w:anchor="_Toc445131223" w:history="1">
        <w:r w:rsidR="002B424F" w:rsidRPr="00677940">
          <w:rPr>
            <w:rStyle w:val="afffff2"/>
            <w:rFonts w:ascii="Calibri" w:hAnsi="Calibri"/>
            <w:noProof/>
          </w:rPr>
          <w:t>Netflow Overview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_Toc445131223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Calibri" w:hAnsi="Calibri"/>
            <w:noProof/>
            <w:webHidden/>
          </w:rPr>
          <w:t>446</w:t>
        </w:r>
        <w:r w:rsidR="002B424F" w:rsidRPr="00677940">
          <w:rPr>
            <w:rFonts w:ascii="Calibri" w:hAnsi="Calibri"/>
            <w:noProof/>
            <w:webHidden/>
          </w:rPr>
          <w:fldChar w:fldCharType="end"/>
        </w:r>
      </w:hyperlink>
    </w:p>
    <w:p w14:paraId="38F8CA49" w14:textId="77777777" w:rsidR="002B424F" w:rsidRPr="00677940" w:rsidRDefault="002D70ED" w:rsidP="00FF5482">
      <w:pPr>
        <w:pStyle w:val="30"/>
        <w:rPr>
          <w:rFonts w:eastAsiaTheme="minorEastAsia" w:cstheme="minorBidi"/>
          <w:snapToGrid/>
          <w:kern w:val="0"/>
          <w:sz w:val="22"/>
          <w:szCs w:val="22"/>
        </w:rPr>
      </w:pPr>
      <w:hyperlink w:anchor="_Toc445131224" w:history="1">
        <w:r w:rsidR="002B424F" w:rsidRPr="00677940">
          <w:rPr>
            <w:rStyle w:val="afffff2"/>
            <w:rFonts w:ascii="Calibri" w:hAnsi="Calibri"/>
          </w:rPr>
          <w:t>Introduction to Netflow</w:t>
        </w:r>
        <w:r w:rsidR="002B424F" w:rsidRPr="00677940">
          <w:rPr>
            <w:webHidden/>
          </w:rPr>
          <w:tab/>
        </w:r>
        <w:r w:rsidR="002B424F" w:rsidRPr="00677940">
          <w:rPr>
            <w:webHidden/>
          </w:rPr>
          <w:fldChar w:fldCharType="begin"/>
        </w:r>
        <w:r w:rsidR="002B424F" w:rsidRPr="00677940">
          <w:rPr>
            <w:webHidden/>
          </w:rPr>
          <w:instrText xml:space="preserve"> PAGEREF _Toc445131224 \h </w:instrText>
        </w:r>
        <w:r w:rsidR="002B424F" w:rsidRPr="00677940">
          <w:rPr>
            <w:webHidden/>
          </w:rPr>
        </w:r>
        <w:r w:rsidR="002B424F" w:rsidRPr="00677940">
          <w:rPr>
            <w:webHidden/>
          </w:rPr>
          <w:fldChar w:fldCharType="separate"/>
        </w:r>
        <w:r w:rsidR="002B424F" w:rsidRPr="00677940">
          <w:rPr>
            <w:webHidden/>
          </w:rPr>
          <w:t>446</w:t>
        </w:r>
        <w:r w:rsidR="002B424F" w:rsidRPr="00677940">
          <w:rPr>
            <w:webHidden/>
          </w:rPr>
          <w:fldChar w:fldCharType="end"/>
        </w:r>
      </w:hyperlink>
    </w:p>
    <w:p w14:paraId="3B75307B" w14:textId="77777777" w:rsidR="002B424F" w:rsidRPr="00677940" w:rsidRDefault="002D70ED" w:rsidP="00FF5482">
      <w:pPr>
        <w:pStyle w:val="30"/>
        <w:rPr>
          <w:rFonts w:eastAsiaTheme="minorEastAsia" w:cstheme="minorBidi"/>
          <w:snapToGrid/>
          <w:kern w:val="0"/>
          <w:sz w:val="22"/>
          <w:szCs w:val="22"/>
        </w:rPr>
      </w:pPr>
      <w:hyperlink w:anchor="_Toc445131225" w:history="1">
        <w:r w:rsidR="002B424F" w:rsidRPr="00677940">
          <w:rPr>
            <w:rStyle w:val="afffff2"/>
            <w:rFonts w:ascii="Calibri" w:hAnsi="Calibri"/>
          </w:rPr>
          <w:t>Netflow Deployment</w:t>
        </w:r>
        <w:r w:rsidR="002B424F" w:rsidRPr="00677940">
          <w:rPr>
            <w:webHidden/>
          </w:rPr>
          <w:tab/>
        </w:r>
        <w:r w:rsidR="002B424F" w:rsidRPr="00677940">
          <w:rPr>
            <w:webHidden/>
          </w:rPr>
          <w:fldChar w:fldCharType="begin"/>
        </w:r>
        <w:r w:rsidR="002B424F" w:rsidRPr="00677940">
          <w:rPr>
            <w:webHidden/>
          </w:rPr>
          <w:instrText xml:space="preserve"> PAGEREF _Toc445131225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４４６</w:t>
        </w:r>
        <w:r w:rsidR="002B424F" w:rsidRPr="00677940">
          <w:rPr>
            <w:webHidden/>
          </w:rPr>
          <w:fldChar w:fldCharType="end"/>
        </w:r>
      </w:hyperlink>
    </w:p>
    <w:p w14:paraId="19D1AFFC" w14:textId="77777777" w:rsidR="002B424F" w:rsidRPr="00677940" w:rsidRDefault="002D70ED" w:rsidP="00FF5482">
      <w:pPr>
        <w:pStyle w:val="30"/>
        <w:rPr>
          <w:rFonts w:eastAsiaTheme="minorEastAsia" w:cstheme="minorBidi"/>
          <w:snapToGrid/>
          <w:kern w:val="0"/>
          <w:sz w:val="22"/>
          <w:szCs w:val="22"/>
        </w:rPr>
      </w:pPr>
      <w:hyperlink w:anchor="_Toc445131226" w:history="1">
        <w:r w:rsidR="002B424F" w:rsidRPr="00677940">
          <w:rPr>
            <w:rStyle w:val="afffff2"/>
            <w:rFonts w:ascii="Calibri" w:hAnsi="Calibri"/>
          </w:rPr>
          <w:t>Netflow Flow</w:t>
        </w:r>
        <w:r w:rsidR="002B424F" w:rsidRPr="00677940">
          <w:rPr>
            <w:webHidden/>
          </w:rPr>
          <w:tab/>
        </w:r>
        <w:r w:rsidR="002B424F" w:rsidRPr="00677940">
          <w:rPr>
            <w:webHidden/>
          </w:rPr>
          <w:fldChar w:fldCharType="begin"/>
        </w:r>
        <w:r w:rsidR="002B424F" w:rsidRPr="00677940">
          <w:rPr>
            <w:webHidden/>
          </w:rPr>
          <w:instrText xml:space="preserve"> PAGEREF _Toc445131226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４４７</w:t>
        </w:r>
        <w:r w:rsidR="002B424F" w:rsidRPr="00677940">
          <w:rPr>
            <w:webHidden/>
          </w:rPr>
          <w:fldChar w:fldCharType="end"/>
        </w:r>
      </w:hyperlink>
    </w:p>
    <w:p w14:paraId="1C590D19" w14:textId="77777777" w:rsidR="002B424F" w:rsidRPr="00677940" w:rsidRDefault="002D70ED" w:rsidP="00FF5482">
      <w:pPr>
        <w:pStyle w:val="30"/>
        <w:rPr>
          <w:rFonts w:eastAsiaTheme="minorEastAsia" w:cstheme="minorBidi"/>
          <w:snapToGrid/>
          <w:kern w:val="0"/>
          <w:sz w:val="22"/>
          <w:szCs w:val="22"/>
        </w:rPr>
      </w:pPr>
      <w:hyperlink w:anchor="_Toc445131227" w:history="1">
        <w:r w:rsidR="002B424F" w:rsidRPr="00677940">
          <w:rPr>
            <w:rStyle w:val="afffff2"/>
            <w:rFonts w:ascii="Calibri" w:hAnsi="Calibri"/>
          </w:rPr>
          <w:t>Netflow Packets</w:t>
        </w:r>
        <w:r w:rsidR="002B424F" w:rsidRPr="00677940">
          <w:rPr>
            <w:webHidden/>
          </w:rPr>
          <w:tab/>
        </w:r>
        <w:r w:rsidR="002B424F" w:rsidRPr="00677940">
          <w:rPr>
            <w:webHidden/>
          </w:rPr>
          <w:fldChar w:fldCharType="begin"/>
        </w:r>
        <w:r w:rsidR="002B424F" w:rsidRPr="00677940">
          <w:rPr>
            <w:webHidden/>
          </w:rPr>
          <w:instrText xml:space="preserve"> PAGEREF _Toc445131227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４４７</w:t>
        </w:r>
        <w:r w:rsidR="002B424F" w:rsidRPr="00677940">
          <w:rPr>
            <w:webHidden/>
          </w:rPr>
          <w:fldChar w:fldCharType="end"/>
        </w:r>
      </w:hyperlink>
    </w:p>
    <w:p w14:paraId="1F58348D" w14:textId="77777777" w:rsidR="002B424F" w:rsidRPr="00677940" w:rsidRDefault="002D70ED">
      <w:pPr>
        <w:pStyle w:val="20"/>
        <w:rPr>
          <w:rFonts w:ascii="Calibri" w:eastAsiaTheme="minorEastAsia" w:hAnsi="Calibri" w:cstheme="minorBidi"/>
          <w:noProof/>
          <w:snapToGrid/>
          <w:kern w:val="0"/>
          <w:sz w:val="22"/>
          <w:szCs w:val="22"/>
        </w:rPr>
      </w:pPr>
      <w:hyperlink w:anchor="_Toc445131228" w:history="1">
        <w:r w:rsidR="002B424F" w:rsidRPr="00677940">
          <w:rPr>
            <w:rStyle w:val="afffff2"/>
            <w:rFonts w:ascii="Calibri" w:hAnsi="Calibri"/>
            <w:noProof/>
          </w:rPr>
          <w:t>U9500 Netflow</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_Toc445131228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맑은 고딕" w:eastAsia="맑은 고딕" w:hAnsi="맑은 고딕" w:cs="맑은 고딕" w:hint="eastAsia"/>
            <w:noProof/>
            <w:webHidden/>
          </w:rPr>
          <w:t>４４９</w:t>
        </w:r>
        <w:r w:rsidR="002B424F" w:rsidRPr="00677940">
          <w:rPr>
            <w:rFonts w:ascii="Calibri" w:hAnsi="Calibri"/>
            <w:noProof/>
            <w:webHidden/>
          </w:rPr>
          <w:fldChar w:fldCharType="end"/>
        </w:r>
      </w:hyperlink>
    </w:p>
    <w:p w14:paraId="15E4CF1B" w14:textId="77777777" w:rsidR="002B424F" w:rsidRPr="00677940" w:rsidRDefault="002D70ED" w:rsidP="00FF5482">
      <w:pPr>
        <w:pStyle w:val="30"/>
        <w:rPr>
          <w:rFonts w:eastAsiaTheme="minorEastAsia" w:cstheme="minorBidi"/>
          <w:snapToGrid/>
          <w:kern w:val="0"/>
          <w:sz w:val="22"/>
          <w:szCs w:val="22"/>
        </w:rPr>
      </w:pPr>
      <w:hyperlink w:anchor="_Toc445131229" w:history="1">
        <w:r w:rsidR="002B424F" w:rsidRPr="00677940">
          <w:rPr>
            <w:rStyle w:val="afffff2"/>
            <w:rFonts w:ascii="Calibri" w:hAnsi="Calibri"/>
          </w:rPr>
          <w:t>Requirements and Characteristics</w:t>
        </w:r>
        <w:r w:rsidR="002B424F" w:rsidRPr="00677940">
          <w:rPr>
            <w:webHidden/>
          </w:rPr>
          <w:tab/>
        </w:r>
        <w:r w:rsidR="002B424F" w:rsidRPr="00677940">
          <w:rPr>
            <w:webHidden/>
          </w:rPr>
          <w:fldChar w:fldCharType="begin"/>
        </w:r>
        <w:r w:rsidR="002B424F" w:rsidRPr="00677940">
          <w:rPr>
            <w:webHidden/>
          </w:rPr>
          <w:instrText xml:space="preserve"> PAGEREF _Toc445131229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４４９</w:t>
        </w:r>
        <w:r w:rsidR="002B424F" w:rsidRPr="00677940">
          <w:rPr>
            <w:webHidden/>
          </w:rPr>
          <w:fldChar w:fldCharType="end"/>
        </w:r>
      </w:hyperlink>
    </w:p>
    <w:p w14:paraId="05E9F609" w14:textId="77777777" w:rsidR="002B424F" w:rsidRPr="00677940" w:rsidRDefault="002D70ED" w:rsidP="00FF5482">
      <w:pPr>
        <w:pStyle w:val="30"/>
        <w:rPr>
          <w:rFonts w:eastAsiaTheme="minorEastAsia" w:cstheme="minorBidi"/>
          <w:snapToGrid/>
          <w:kern w:val="0"/>
          <w:sz w:val="22"/>
          <w:szCs w:val="22"/>
        </w:rPr>
      </w:pPr>
      <w:hyperlink w:anchor="_Toc445131230" w:history="1">
        <w:r w:rsidR="002B424F" w:rsidRPr="00677940">
          <w:rPr>
            <w:rStyle w:val="afffff2"/>
            <w:rFonts w:ascii="Calibri" w:hAnsi="Calibri"/>
          </w:rPr>
          <w:t>Creating Flows</w:t>
        </w:r>
        <w:r w:rsidR="002B424F" w:rsidRPr="00677940">
          <w:rPr>
            <w:webHidden/>
          </w:rPr>
          <w:tab/>
        </w:r>
        <w:r w:rsidR="002B424F" w:rsidRPr="00677940">
          <w:rPr>
            <w:webHidden/>
          </w:rPr>
          <w:fldChar w:fldCharType="begin"/>
        </w:r>
        <w:r w:rsidR="002B424F" w:rsidRPr="00677940">
          <w:rPr>
            <w:webHidden/>
          </w:rPr>
          <w:instrText xml:space="preserve"> PAGEREF _Toc445131230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４４９</w:t>
        </w:r>
        <w:r w:rsidR="002B424F" w:rsidRPr="00677940">
          <w:rPr>
            <w:webHidden/>
          </w:rPr>
          <w:fldChar w:fldCharType="end"/>
        </w:r>
      </w:hyperlink>
    </w:p>
    <w:p w14:paraId="7B9065B9" w14:textId="77777777" w:rsidR="002B424F" w:rsidRPr="00677940" w:rsidRDefault="002D70ED" w:rsidP="00FF5482">
      <w:pPr>
        <w:pStyle w:val="30"/>
        <w:rPr>
          <w:rFonts w:eastAsiaTheme="minorEastAsia" w:cstheme="minorBidi"/>
          <w:snapToGrid/>
          <w:kern w:val="0"/>
          <w:sz w:val="22"/>
          <w:szCs w:val="22"/>
        </w:rPr>
      </w:pPr>
      <w:hyperlink w:anchor="_Toc445131231" w:history="1">
        <w:r w:rsidR="002B424F" w:rsidRPr="00677940">
          <w:rPr>
            <w:rStyle w:val="afffff2"/>
            <w:rFonts w:ascii="Calibri" w:hAnsi="Calibri"/>
          </w:rPr>
          <w:t>Removing Flows</w:t>
        </w:r>
        <w:r w:rsidR="002B424F" w:rsidRPr="00677940">
          <w:rPr>
            <w:webHidden/>
          </w:rPr>
          <w:tab/>
        </w:r>
        <w:r w:rsidR="002B424F" w:rsidRPr="00677940">
          <w:rPr>
            <w:webHidden/>
          </w:rPr>
          <w:fldChar w:fldCharType="begin"/>
        </w:r>
        <w:r w:rsidR="002B424F" w:rsidRPr="00677940">
          <w:rPr>
            <w:webHidden/>
          </w:rPr>
          <w:instrText xml:space="preserve"> PAGEREF _Toc445131231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４４９</w:t>
        </w:r>
        <w:r w:rsidR="002B424F" w:rsidRPr="00677940">
          <w:rPr>
            <w:webHidden/>
          </w:rPr>
          <w:fldChar w:fldCharType="end"/>
        </w:r>
      </w:hyperlink>
    </w:p>
    <w:p w14:paraId="6D9B5BB9" w14:textId="77777777" w:rsidR="002B424F" w:rsidRPr="00677940" w:rsidRDefault="002D70ED" w:rsidP="00FF5482">
      <w:pPr>
        <w:pStyle w:val="30"/>
        <w:rPr>
          <w:rFonts w:eastAsiaTheme="minorEastAsia" w:cstheme="minorBidi"/>
          <w:snapToGrid/>
          <w:kern w:val="0"/>
          <w:sz w:val="22"/>
          <w:szCs w:val="22"/>
        </w:rPr>
      </w:pPr>
      <w:hyperlink w:anchor="_Toc445131232" w:history="1">
        <w:r w:rsidR="002B424F" w:rsidRPr="00677940">
          <w:rPr>
            <w:rStyle w:val="afffff2"/>
            <w:rFonts w:ascii="Calibri" w:hAnsi="Calibri"/>
          </w:rPr>
          <w:t>Restrictions</w:t>
        </w:r>
        <w:r w:rsidR="002B424F" w:rsidRPr="00677940">
          <w:rPr>
            <w:webHidden/>
          </w:rPr>
          <w:tab/>
        </w:r>
        <w:r w:rsidR="002B424F" w:rsidRPr="00677940">
          <w:rPr>
            <w:webHidden/>
          </w:rPr>
          <w:fldChar w:fldCharType="begin"/>
        </w:r>
        <w:r w:rsidR="002B424F" w:rsidRPr="00677940">
          <w:rPr>
            <w:webHidden/>
          </w:rPr>
          <w:instrText xml:space="preserve"> PAGEREF _Toc445131232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４４９</w:t>
        </w:r>
        <w:r w:rsidR="002B424F" w:rsidRPr="00677940">
          <w:rPr>
            <w:webHidden/>
          </w:rPr>
          <w:fldChar w:fldCharType="end"/>
        </w:r>
      </w:hyperlink>
    </w:p>
    <w:p w14:paraId="7C1AA93C" w14:textId="77777777" w:rsidR="002B424F" w:rsidRPr="00677940" w:rsidRDefault="002D70ED" w:rsidP="00FF5482">
      <w:pPr>
        <w:pStyle w:val="30"/>
        <w:rPr>
          <w:rFonts w:eastAsiaTheme="minorEastAsia" w:cstheme="minorBidi"/>
          <w:snapToGrid/>
          <w:kern w:val="0"/>
          <w:sz w:val="22"/>
          <w:szCs w:val="22"/>
        </w:rPr>
      </w:pPr>
      <w:hyperlink w:anchor="_Toc445131233" w:history="1">
        <w:r w:rsidR="002B424F" w:rsidRPr="00677940">
          <w:rPr>
            <w:rStyle w:val="afffff2"/>
            <w:rFonts w:ascii="Calibri" w:hAnsi="Calibri"/>
          </w:rPr>
          <w:t>U9500 Default Netflow Settings</w:t>
        </w:r>
        <w:r w:rsidR="002B424F" w:rsidRPr="00677940">
          <w:rPr>
            <w:webHidden/>
          </w:rPr>
          <w:tab/>
        </w:r>
        <w:r w:rsidR="002B424F" w:rsidRPr="00677940">
          <w:rPr>
            <w:webHidden/>
          </w:rPr>
          <w:fldChar w:fldCharType="begin"/>
        </w:r>
        <w:r w:rsidR="002B424F" w:rsidRPr="00677940">
          <w:rPr>
            <w:webHidden/>
          </w:rPr>
          <w:instrText xml:space="preserve"> PAGEREF _Toc445131233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４５０</w:t>
        </w:r>
        <w:r w:rsidR="002B424F" w:rsidRPr="00677940">
          <w:rPr>
            <w:webHidden/>
          </w:rPr>
          <w:fldChar w:fldCharType="end"/>
        </w:r>
      </w:hyperlink>
    </w:p>
    <w:p w14:paraId="25DB6BB1" w14:textId="77777777" w:rsidR="002B424F" w:rsidRPr="00677940" w:rsidRDefault="002D70ED">
      <w:pPr>
        <w:pStyle w:val="20"/>
        <w:rPr>
          <w:rFonts w:ascii="Calibri" w:eastAsiaTheme="minorEastAsia" w:hAnsi="Calibri" w:cstheme="minorBidi"/>
          <w:noProof/>
          <w:snapToGrid/>
          <w:kern w:val="0"/>
          <w:sz w:val="22"/>
          <w:szCs w:val="22"/>
        </w:rPr>
      </w:pPr>
      <w:hyperlink w:anchor="_Toc445131234" w:history="1">
        <w:r w:rsidR="002B424F" w:rsidRPr="00677940">
          <w:rPr>
            <w:rStyle w:val="afffff2"/>
            <w:rFonts w:ascii="Calibri" w:hAnsi="Calibri"/>
            <w:noProof/>
          </w:rPr>
          <w:t>Commands for Collecting Statistical Data about Netflow Traffic</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_Toc445131234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맑은 고딕" w:eastAsia="맑은 고딕" w:hAnsi="맑은 고딕" w:cs="맑은 고딕" w:hint="eastAsia"/>
            <w:noProof/>
            <w:webHidden/>
          </w:rPr>
          <w:t>４５１</w:t>
        </w:r>
        <w:r w:rsidR="002B424F" w:rsidRPr="00677940">
          <w:rPr>
            <w:rFonts w:ascii="Calibri" w:hAnsi="Calibri"/>
            <w:noProof/>
            <w:webHidden/>
          </w:rPr>
          <w:fldChar w:fldCharType="end"/>
        </w:r>
      </w:hyperlink>
    </w:p>
    <w:p w14:paraId="6DBF39BE" w14:textId="77777777" w:rsidR="002B424F" w:rsidRPr="00677940" w:rsidRDefault="002D70ED" w:rsidP="00FF5482">
      <w:pPr>
        <w:pStyle w:val="30"/>
        <w:rPr>
          <w:rFonts w:eastAsiaTheme="minorEastAsia" w:cstheme="minorBidi"/>
          <w:snapToGrid/>
          <w:kern w:val="0"/>
          <w:sz w:val="22"/>
          <w:szCs w:val="22"/>
        </w:rPr>
      </w:pPr>
      <w:hyperlink w:anchor="_Toc445131235" w:history="1">
        <w:r w:rsidR="002B424F" w:rsidRPr="00677940">
          <w:rPr>
            <w:rStyle w:val="afffff2"/>
            <w:rFonts w:ascii="Calibri" w:hAnsi="Calibri"/>
          </w:rPr>
          <w:t>Configuring the Settings for Collecting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_Toc445131235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４５１</w:t>
        </w:r>
        <w:r w:rsidR="002B424F" w:rsidRPr="00677940">
          <w:rPr>
            <w:webHidden/>
          </w:rPr>
          <w:fldChar w:fldCharType="end"/>
        </w:r>
      </w:hyperlink>
    </w:p>
    <w:p w14:paraId="5C17230F" w14:textId="77777777" w:rsidR="002B424F" w:rsidRPr="00677940" w:rsidRDefault="002D70ED" w:rsidP="00FF5482">
      <w:pPr>
        <w:pStyle w:val="30"/>
        <w:rPr>
          <w:rFonts w:eastAsiaTheme="minorEastAsia" w:cstheme="minorBidi"/>
          <w:snapToGrid/>
          <w:kern w:val="0"/>
          <w:sz w:val="22"/>
          <w:szCs w:val="22"/>
        </w:rPr>
      </w:pPr>
      <w:hyperlink w:anchor="_Toc445131236" w:history="1">
        <w:r w:rsidR="002B424F" w:rsidRPr="00677940">
          <w:rPr>
            <w:rStyle w:val="afffff2"/>
            <w:rFonts w:ascii="Calibri" w:hAnsi="Calibri"/>
          </w:rPr>
          <w:t>Enabling/Disabling the Collection of Statistical Data for Netflow Traffic</w:t>
        </w:r>
        <w:r w:rsidR="002B424F" w:rsidRPr="00677940">
          <w:rPr>
            <w:webHidden/>
          </w:rPr>
          <w:tab/>
        </w:r>
        <w:r w:rsidR="002B424F" w:rsidRPr="00677940">
          <w:rPr>
            <w:webHidden/>
          </w:rPr>
          <w:fldChar w:fldCharType="begin"/>
        </w:r>
        <w:r w:rsidR="002B424F" w:rsidRPr="00677940">
          <w:rPr>
            <w:webHidden/>
          </w:rPr>
          <w:instrText xml:space="preserve"> PAGEREF _Toc445131236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４５１</w:t>
        </w:r>
        <w:r w:rsidR="002B424F" w:rsidRPr="00677940">
          <w:rPr>
            <w:webHidden/>
          </w:rPr>
          <w:fldChar w:fldCharType="end"/>
        </w:r>
      </w:hyperlink>
    </w:p>
    <w:p w14:paraId="7EA8EC28" w14:textId="77777777" w:rsidR="002B424F" w:rsidRPr="00677940" w:rsidRDefault="002D70ED" w:rsidP="00FF5482">
      <w:pPr>
        <w:pStyle w:val="30"/>
        <w:rPr>
          <w:rFonts w:eastAsiaTheme="minorEastAsia" w:cstheme="minorBidi"/>
          <w:snapToGrid/>
          <w:kern w:val="0"/>
          <w:sz w:val="22"/>
          <w:szCs w:val="22"/>
        </w:rPr>
      </w:pPr>
      <w:hyperlink w:anchor="_Toc445131237" w:history="1">
        <w:r w:rsidR="002B424F" w:rsidRPr="00677940">
          <w:rPr>
            <w:rStyle w:val="afffff2"/>
            <w:rFonts w:ascii="Calibri" w:hAnsi="Calibri"/>
          </w:rPr>
          <w:t>Setting the Flow Aging Out Time</w:t>
        </w:r>
        <w:r w:rsidR="002B424F" w:rsidRPr="00677940">
          <w:rPr>
            <w:webHidden/>
          </w:rPr>
          <w:tab/>
        </w:r>
        <w:r w:rsidR="002B424F" w:rsidRPr="00677940">
          <w:rPr>
            <w:webHidden/>
          </w:rPr>
          <w:fldChar w:fldCharType="begin"/>
        </w:r>
        <w:r w:rsidR="002B424F" w:rsidRPr="00677940">
          <w:rPr>
            <w:webHidden/>
          </w:rPr>
          <w:instrText xml:space="preserve"> PAGEREF _Toc445131237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４５１</w:t>
        </w:r>
        <w:r w:rsidR="002B424F" w:rsidRPr="00677940">
          <w:rPr>
            <w:webHidden/>
          </w:rPr>
          <w:fldChar w:fldCharType="end"/>
        </w:r>
      </w:hyperlink>
    </w:p>
    <w:p w14:paraId="3178C872" w14:textId="77777777" w:rsidR="002B424F" w:rsidRPr="00677940" w:rsidRDefault="002D70ED" w:rsidP="00FF5482">
      <w:pPr>
        <w:pStyle w:val="30"/>
        <w:rPr>
          <w:rFonts w:eastAsiaTheme="minorEastAsia" w:cstheme="minorBidi"/>
          <w:snapToGrid/>
          <w:kern w:val="0"/>
          <w:sz w:val="22"/>
          <w:szCs w:val="22"/>
        </w:rPr>
      </w:pPr>
      <w:hyperlink w:anchor="_Toc445131238" w:history="1">
        <w:r w:rsidR="002B424F" w:rsidRPr="00677940">
          <w:rPr>
            <w:rStyle w:val="afffff2"/>
            <w:rFonts w:ascii="Calibri" w:hAnsi="Calibri"/>
          </w:rPr>
          <w:t>Setting the Maximum Number of Flows</w:t>
        </w:r>
        <w:r w:rsidR="002B424F" w:rsidRPr="00677940">
          <w:rPr>
            <w:webHidden/>
          </w:rPr>
          <w:tab/>
        </w:r>
        <w:r w:rsidR="002B424F" w:rsidRPr="00677940">
          <w:rPr>
            <w:webHidden/>
          </w:rPr>
          <w:fldChar w:fldCharType="begin"/>
        </w:r>
        <w:r w:rsidR="002B424F" w:rsidRPr="00677940">
          <w:rPr>
            <w:webHidden/>
          </w:rPr>
          <w:instrText xml:space="preserve"> PAGEREF _Toc445131238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４５４</w:t>
        </w:r>
        <w:r w:rsidR="002B424F" w:rsidRPr="00677940">
          <w:rPr>
            <w:webHidden/>
          </w:rPr>
          <w:fldChar w:fldCharType="end"/>
        </w:r>
      </w:hyperlink>
    </w:p>
    <w:p w14:paraId="01AE9875" w14:textId="77777777" w:rsidR="002B424F" w:rsidRPr="00677940" w:rsidRDefault="002D70ED">
      <w:pPr>
        <w:pStyle w:val="20"/>
        <w:rPr>
          <w:rFonts w:ascii="Calibri" w:eastAsiaTheme="minorEastAsia" w:hAnsi="Calibri" w:cstheme="minorBidi"/>
          <w:noProof/>
          <w:snapToGrid/>
          <w:kern w:val="0"/>
          <w:sz w:val="22"/>
          <w:szCs w:val="22"/>
        </w:rPr>
      </w:pPr>
      <w:hyperlink w:anchor="_Toc445131239" w:history="1">
        <w:r w:rsidR="002B424F" w:rsidRPr="00677940">
          <w:rPr>
            <w:rStyle w:val="afffff2"/>
            <w:rFonts w:ascii="Calibri" w:hAnsi="Calibri"/>
            <w:noProof/>
          </w:rPr>
          <w:t>Commands for Viewing Statistical Data about Netflow Traffic</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_Toc445131239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맑은 고딕" w:eastAsia="맑은 고딕" w:hAnsi="맑은 고딕" w:cs="맑은 고딕" w:hint="eastAsia"/>
            <w:noProof/>
            <w:webHidden/>
          </w:rPr>
          <w:t>４５５</w:t>
        </w:r>
        <w:r w:rsidR="002B424F" w:rsidRPr="00677940">
          <w:rPr>
            <w:rFonts w:ascii="Calibri" w:hAnsi="Calibri"/>
            <w:noProof/>
            <w:webHidden/>
          </w:rPr>
          <w:fldChar w:fldCharType="end"/>
        </w:r>
      </w:hyperlink>
    </w:p>
    <w:p w14:paraId="221B6838" w14:textId="77777777" w:rsidR="002B424F" w:rsidRPr="00677940" w:rsidRDefault="002D70ED" w:rsidP="00FF5482">
      <w:pPr>
        <w:pStyle w:val="30"/>
        <w:rPr>
          <w:rFonts w:eastAsiaTheme="minorEastAsia" w:cstheme="minorBidi"/>
          <w:snapToGrid/>
          <w:kern w:val="0"/>
          <w:sz w:val="22"/>
          <w:szCs w:val="22"/>
        </w:rPr>
      </w:pPr>
      <w:hyperlink w:anchor="_Toc445131240" w:history="1">
        <w:r w:rsidR="002B424F" w:rsidRPr="00677940">
          <w:rPr>
            <w:rStyle w:val="afffff2"/>
            <w:rFonts w:ascii="Calibri" w:hAnsi="Calibri"/>
          </w:rPr>
          <w:t>Viewing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_Toc445131240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４５５</w:t>
        </w:r>
        <w:r w:rsidR="002B424F" w:rsidRPr="00677940">
          <w:rPr>
            <w:webHidden/>
          </w:rPr>
          <w:fldChar w:fldCharType="end"/>
        </w:r>
      </w:hyperlink>
    </w:p>
    <w:p w14:paraId="1079EA2A" w14:textId="77777777" w:rsidR="002B424F" w:rsidRPr="00677940" w:rsidRDefault="002D70ED" w:rsidP="00FF5482">
      <w:pPr>
        <w:pStyle w:val="30"/>
        <w:rPr>
          <w:rFonts w:eastAsiaTheme="minorEastAsia" w:cstheme="minorBidi"/>
          <w:snapToGrid/>
          <w:kern w:val="0"/>
          <w:sz w:val="22"/>
          <w:szCs w:val="22"/>
        </w:rPr>
      </w:pPr>
      <w:hyperlink w:anchor="_Toc445131241" w:history="1">
        <w:r w:rsidR="002B424F" w:rsidRPr="00677940">
          <w:rPr>
            <w:rStyle w:val="afffff2"/>
            <w:rFonts w:ascii="Calibri" w:hAnsi="Calibri"/>
          </w:rPr>
          <w:t>Commands for Viewing Flows</w:t>
        </w:r>
        <w:r w:rsidR="002B424F" w:rsidRPr="00677940">
          <w:rPr>
            <w:webHidden/>
          </w:rPr>
          <w:tab/>
        </w:r>
        <w:r w:rsidR="002B424F" w:rsidRPr="00677940">
          <w:rPr>
            <w:webHidden/>
          </w:rPr>
          <w:fldChar w:fldCharType="begin"/>
        </w:r>
        <w:r w:rsidR="002B424F" w:rsidRPr="00677940">
          <w:rPr>
            <w:webHidden/>
          </w:rPr>
          <w:instrText xml:space="preserve"> PAGEREF _Toc445131241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４５５</w:t>
        </w:r>
        <w:r w:rsidR="002B424F" w:rsidRPr="00677940">
          <w:rPr>
            <w:webHidden/>
          </w:rPr>
          <w:fldChar w:fldCharType="end"/>
        </w:r>
      </w:hyperlink>
    </w:p>
    <w:p w14:paraId="3019121E" w14:textId="77777777" w:rsidR="002B424F" w:rsidRPr="00677940" w:rsidRDefault="002D70ED" w:rsidP="00FF5482">
      <w:pPr>
        <w:pStyle w:val="30"/>
        <w:rPr>
          <w:rFonts w:eastAsiaTheme="minorEastAsia" w:cstheme="minorBidi"/>
          <w:snapToGrid/>
          <w:kern w:val="0"/>
          <w:sz w:val="22"/>
          <w:szCs w:val="22"/>
        </w:rPr>
      </w:pPr>
      <w:hyperlink w:anchor="_Toc445131242" w:history="1">
        <w:r w:rsidR="002B424F" w:rsidRPr="00677940">
          <w:rPr>
            <w:rStyle w:val="afffff2"/>
            <w:rFonts w:ascii="Calibri" w:hAnsi="Calibri"/>
          </w:rPr>
          <w:t>Purging All Flows</w:t>
        </w:r>
        <w:r w:rsidR="002B424F" w:rsidRPr="00677940">
          <w:rPr>
            <w:webHidden/>
          </w:rPr>
          <w:tab/>
        </w:r>
        <w:r w:rsidR="002B424F" w:rsidRPr="00677940">
          <w:rPr>
            <w:webHidden/>
          </w:rPr>
          <w:fldChar w:fldCharType="begin"/>
        </w:r>
        <w:r w:rsidR="002B424F" w:rsidRPr="00677940">
          <w:rPr>
            <w:webHidden/>
          </w:rPr>
          <w:instrText xml:space="preserve"> PAGEREF _Toc445131242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４５７</w:t>
        </w:r>
        <w:r w:rsidR="002B424F" w:rsidRPr="00677940">
          <w:rPr>
            <w:webHidden/>
          </w:rPr>
          <w:fldChar w:fldCharType="end"/>
        </w:r>
      </w:hyperlink>
    </w:p>
    <w:p w14:paraId="4CD8DFF7" w14:textId="77777777" w:rsidR="002B424F" w:rsidRPr="00677940" w:rsidRDefault="002D70ED">
      <w:pPr>
        <w:pStyle w:val="20"/>
        <w:rPr>
          <w:rFonts w:ascii="Calibri" w:eastAsiaTheme="minorEastAsia" w:hAnsi="Calibri" w:cstheme="minorBidi"/>
          <w:noProof/>
          <w:snapToGrid/>
          <w:kern w:val="0"/>
          <w:sz w:val="22"/>
          <w:szCs w:val="22"/>
        </w:rPr>
      </w:pPr>
      <w:hyperlink w:anchor="_Toc445131243" w:history="1">
        <w:r w:rsidR="002B424F" w:rsidRPr="00677940">
          <w:rPr>
            <w:rStyle w:val="afffff2"/>
            <w:rFonts w:ascii="Calibri" w:hAnsi="Calibri"/>
            <w:noProof/>
          </w:rPr>
          <w:t>Commands for the Settings for Sending Statistical Data</w:t>
        </w:r>
        <w:r w:rsidR="002B424F" w:rsidRPr="00677940">
          <w:rPr>
            <w:rFonts w:ascii="Calibri" w:hAnsi="Calibri"/>
            <w:noProof/>
            <w:webHidden/>
          </w:rPr>
          <w:tab/>
        </w:r>
        <w:r w:rsidR="002B424F" w:rsidRPr="00677940">
          <w:rPr>
            <w:rFonts w:ascii="Calibri" w:hAnsi="Calibri"/>
            <w:noProof/>
            <w:webHidden/>
          </w:rPr>
          <w:fldChar w:fldCharType="begin"/>
        </w:r>
        <w:r w:rsidR="002B424F" w:rsidRPr="00677940">
          <w:rPr>
            <w:rFonts w:ascii="Calibri" w:hAnsi="Calibri"/>
            <w:noProof/>
            <w:webHidden/>
          </w:rPr>
          <w:instrText xml:space="preserve"> PAGEREF _Toc445131243 \h </w:instrText>
        </w:r>
        <w:r w:rsidR="002B424F" w:rsidRPr="00677940">
          <w:rPr>
            <w:rFonts w:ascii="Calibri" w:hAnsi="Calibri"/>
            <w:noProof/>
            <w:webHidden/>
          </w:rPr>
        </w:r>
        <w:r w:rsidR="002B424F" w:rsidRPr="00677940">
          <w:rPr>
            <w:rFonts w:ascii="Calibri" w:hAnsi="Calibri"/>
            <w:noProof/>
            <w:webHidden/>
          </w:rPr>
          <w:fldChar w:fldCharType="separate"/>
        </w:r>
        <w:r w:rsidR="002B424F" w:rsidRPr="00677940">
          <w:rPr>
            <w:rFonts w:ascii="맑은 고딕" w:eastAsia="맑은 고딕" w:hAnsi="맑은 고딕" w:cs="맑은 고딕" w:hint="eastAsia"/>
            <w:noProof/>
            <w:webHidden/>
          </w:rPr>
          <w:t>４５８</w:t>
        </w:r>
        <w:r w:rsidR="002B424F" w:rsidRPr="00677940">
          <w:rPr>
            <w:rFonts w:ascii="Calibri" w:hAnsi="Calibri"/>
            <w:noProof/>
            <w:webHidden/>
          </w:rPr>
          <w:fldChar w:fldCharType="end"/>
        </w:r>
      </w:hyperlink>
    </w:p>
    <w:p w14:paraId="3714E31E" w14:textId="77777777" w:rsidR="002B424F" w:rsidRPr="00677940" w:rsidRDefault="002D70ED" w:rsidP="00FF5482">
      <w:pPr>
        <w:pStyle w:val="30"/>
        <w:rPr>
          <w:rFonts w:eastAsiaTheme="minorEastAsia" w:cstheme="minorBidi"/>
          <w:snapToGrid/>
          <w:kern w:val="0"/>
          <w:sz w:val="22"/>
          <w:szCs w:val="22"/>
        </w:rPr>
      </w:pPr>
      <w:hyperlink w:anchor="_Toc445131244" w:history="1">
        <w:r w:rsidR="002B424F" w:rsidRPr="00677940">
          <w:rPr>
            <w:rStyle w:val="afffff2"/>
            <w:rFonts w:ascii="Calibri" w:hAnsi="Calibri"/>
          </w:rPr>
          <w:t>Sending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_Toc445131244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４５８</w:t>
        </w:r>
        <w:r w:rsidR="002B424F" w:rsidRPr="00677940">
          <w:rPr>
            <w:webHidden/>
          </w:rPr>
          <w:fldChar w:fldCharType="end"/>
        </w:r>
      </w:hyperlink>
    </w:p>
    <w:p w14:paraId="3759CE51" w14:textId="77777777" w:rsidR="002B424F" w:rsidRPr="00677940" w:rsidRDefault="002D70ED" w:rsidP="00FF5482">
      <w:pPr>
        <w:pStyle w:val="30"/>
        <w:rPr>
          <w:rFonts w:eastAsiaTheme="minorEastAsia" w:cstheme="minorBidi"/>
          <w:snapToGrid/>
          <w:kern w:val="0"/>
          <w:sz w:val="22"/>
          <w:szCs w:val="22"/>
        </w:rPr>
      </w:pPr>
      <w:hyperlink w:anchor="_Toc445131245" w:history="1">
        <w:r w:rsidR="002B424F" w:rsidRPr="00677940">
          <w:rPr>
            <w:rStyle w:val="afffff2"/>
            <w:rFonts w:ascii="Calibri" w:hAnsi="Calibri"/>
          </w:rPr>
          <w:t>Configuring the Settings for Sending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_Toc445131245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４５８</w:t>
        </w:r>
        <w:r w:rsidR="002B424F" w:rsidRPr="00677940">
          <w:rPr>
            <w:webHidden/>
          </w:rPr>
          <w:fldChar w:fldCharType="end"/>
        </w:r>
      </w:hyperlink>
    </w:p>
    <w:p w14:paraId="0B4CB9CB" w14:textId="77777777" w:rsidR="002B424F" w:rsidRPr="00677940" w:rsidRDefault="002D70ED" w:rsidP="00FF5482">
      <w:pPr>
        <w:pStyle w:val="30"/>
        <w:rPr>
          <w:rFonts w:eastAsiaTheme="minorEastAsia" w:cstheme="minorBidi"/>
          <w:snapToGrid/>
          <w:kern w:val="0"/>
          <w:sz w:val="22"/>
          <w:szCs w:val="22"/>
        </w:rPr>
      </w:pPr>
      <w:hyperlink w:anchor="_Toc445131246" w:history="1">
        <w:r w:rsidR="002B424F" w:rsidRPr="00677940">
          <w:rPr>
            <w:rStyle w:val="afffff2"/>
            <w:rFonts w:ascii="Calibri" w:hAnsi="Calibri"/>
          </w:rPr>
          <w:t>Setting the Receiver of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_Toc445131246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４５８</w:t>
        </w:r>
        <w:r w:rsidR="002B424F" w:rsidRPr="00677940">
          <w:rPr>
            <w:webHidden/>
          </w:rPr>
          <w:fldChar w:fldCharType="end"/>
        </w:r>
      </w:hyperlink>
    </w:p>
    <w:p w14:paraId="19805559" w14:textId="77777777" w:rsidR="002B424F" w:rsidRPr="00677940" w:rsidRDefault="002D70ED" w:rsidP="00FF5482">
      <w:pPr>
        <w:pStyle w:val="30"/>
        <w:rPr>
          <w:rFonts w:eastAsiaTheme="minorEastAsia" w:cstheme="minorBidi"/>
          <w:snapToGrid/>
          <w:kern w:val="0"/>
          <w:sz w:val="22"/>
          <w:szCs w:val="22"/>
        </w:rPr>
      </w:pPr>
      <w:hyperlink w:anchor="_Toc445131247" w:history="1">
        <w:r w:rsidR="002B424F" w:rsidRPr="00677940">
          <w:rPr>
            <w:rStyle w:val="afffff2"/>
            <w:rFonts w:ascii="Calibri" w:hAnsi="Calibri"/>
          </w:rPr>
          <w:t>Setting the Source Interface to Send Statistical Data</w:t>
        </w:r>
        <w:r w:rsidR="002B424F" w:rsidRPr="00677940">
          <w:rPr>
            <w:webHidden/>
          </w:rPr>
          <w:tab/>
        </w:r>
        <w:r w:rsidR="002B424F" w:rsidRPr="00677940">
          <w:rPr>
            <w:webHidden/>
          </w:rPr>
          <w:fldChar w:fldCharType="begin"/>
        </w:r>
        <w:r w:rsidR="002B424F" w:rsidRPr="00677940">
          <w:rPr>
            <w:webHidden/>
          </w:rPr>
          <w:instrText xml:space="preserve"> PAGEREF _Toc445131247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４５９</w:t>
        </w:r>
        <w:r w:rsidR="002B424F" w:rsidRPr="00677940">
          <w:rPr>
            <w:webHidden/>
          </w:rPr>
          <w:fldChar w:fldCharType="end"/>
        </w:r>
      </w:hyperlink>
    </w:p>
    <w:p w14:paraId="6B56FE70" w14:textId="77777777" w:rsidR="002B424F" w:rsidRPr="00677940" w:rsidRDefault="002D70ED" w:rsidP="00FF5482">
      <w:pPr>
        <w:pStyle w:val="30"/>
        <w:rPr>
          <w:rFonts w:eastAsiaTheme="minorEastAsia" w:cstheme="minorBidi"/>
          <w:snapToGrid/>
          <w:kern w:val="0"/>
          <w:sz w:val="22"/>
          <w:szCs w:val="22"/>
        </w:rPr>
      </w:pPr>
      <w:hyperlink w:anchor="_Toc445131248" w:history="1">
        <w:r w:rsidR="002B424F" w:rsidRPr="00677940">
          <w:rPr>
            <w:rStyle w:val="afffff2"/>
            <w:rFonts w:ascii="Calibri" w:hAnsi="Calibri"/>
          </w:rPr>
          <w:t>Viewing the Export Status of Statistical Data about Netflow Traffic</w:t>
        </w:r>
        <w:r w:rsidR="002B424F" w:rsidRPr="00677940">
          <w:rPr>
            <w:webHidden/>
          </w:rPr>
          <w:tab/>
        </w:r>
        <w:r w:rsidR="002B424F" w:rsidRPr="00677940">
          <w:rPr>
            <w:webHidden/>
          </w:rPr>
          <w:fldChar w:fldCharType="begin"/>
        </w:r>
        <w:r w:rsidR="002B424F" w:rsidRPr="00677940">
          <w:rPr>
            <w:webHidden/>
          </w:rPr>
          <w:instrText xml:space="preserve"> PAGEREF _Toc445131248 \h </w:instrText>
        </w:r>
        <w:r w:rsidR="002B424F" w:rsidRPr="00677940">
          <w:rPr>
            <w:webHidden/>
          </w:rPr>
        </w:r>
        <w:r w:rsidR="002B424F" w:rsidRPr="00677940">
          <w:rPr>
            <w:webHidden/>
          </w:rPr>
          <w:fldChar w:fldCharType="separate"/>
        </w:r>
        <w:r w:rsidR="002B424F" w:rsidRPr="00677940">
          <w:rPr>
            <w:rFonts w:ascii="맑은 고딕" w:eastAsia="맑은 고딕" w:hAnsi="맑은 고딕" w:cs="맑은 고딕" w:hint="eastAsia"/>
            <w:webHidden/>
          </w:rPr>
          <w:t>４５９</w:t>
        </w:r>
        <w:r w:rsidR="002B424F" w:rsidRPr="00677940">
          <w:rPr>
            <w:webHidden/>
          </w:rPr>
          <w:fldChar w:fldCharType="end"/>
        </w:r>
      </w:hyperlink>
    </w:p>
    <w:p w14:paraId="1DE307A4" w14:textId="77777777" w:rsidR="00CA2EEE" w:rsidRPr="00677940" w:rsidRDefault="005832B8" w:rsidP="00FF5482">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130706"/>
      <w:bookmarkEnd w:id="23"/>
      <w:bookmarkEnd w:id="24"/>
      <w:bookmarkEnd w:id="25"/>
      <w:r w:rsidRPr="00677940">
        <w:rPr>
          <w:rFonts w:ascii="Calibri" w:hAnsi="Calibri"/>
        </w:rPr>
        <w:lastRenderedPageBreak/>
        <w:t>Overview</w:t>
      </w:r>
      <w:bookmarkEnd w:id="26"/>
      <w:bookmarkEnd w:id="27"/>
    </w:p>
    <w:p w14:paraId="328ECED0" w14:textId="77777777" w:rsidR="00F6514D" w:rsidRPr="00677940"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671B61AF" w:rsidR="00F6514D" w:rsidRPr="00677940" w:rsidRDefault="00F6514D" w:rsidP="00633B89">
      <w:pPr>
        <w:pStyle w:val="-1"/>
        <w:ind w:left="0" w:right="20"/>
        <w:rPr>
          <w:rFonts w:ascii="Calibri" w:hAnsi="Calibri"/>
        </w:rPr>
      </w:pPr>
      <w:bookmarkStart w:id="131"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2" w:name="_Toc281502832"/>
      <w:bookmarkStart w:id="133" w:name="_Toc292809730"/>
      <w:bookmarkStart w:id="134" w:name="_Toc337198270"/>
      <w:bookmarkStart w:id="135" w:name="_Toc354416057"/>
      <w:bookmarkStart w:id="136" w:name="_Toc445130707"/>
      <w:r w:rsidRPr="00677940">
        <w:rPr>
          <w:rFonts w:ascii="Calibri" w:hAnsi="Calibri"/>
        </w:rPr>
        <w:lastRenderedPageBreak/>
        <w:t>Command Line Editor and Help</w:t>
      </w:r>
      <w:bookmarkEnd w:id="132"/>
      <w:bookmarkEnd w:id="133"/>
      <w:bookmarkEnd w:id="134"/>
      <w:bookmarkEnd w:id="135"/>
      <w:bookmarkEnd w:id="136"/>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7" w:name="_Toc337198271"/>
      <w:bookmarkStart w:id="138" w:name="_Toc354416058"/>
      <w:bookmarkStart w:id="139" w:name="_Toc445130708"/>
      <w:r w:rsidRPr="00677940">
        <w:rPr>
          <w:rFonts w:ascii="Calibri" w:hAnsi="Calibri"/>
        </w:rPr>
        <w:t>Command Syntax</w:t>
      </w:r>
      <w:bookmarkEnd w:id="137"/>
      <w:bookmarkEnd w:id="138"/>
      <w:bookmarkEnd w:id="139"/>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0" w:name="_Toc337198272"/>
      <w:bookmarkStart w:id="141" w:name="_Toc354416059"/>
      <w:bookmarkStart w:id="142" w:name="_Toc445130709"/>
      <w:r w:rsidRPr="00677940">
        <w:rPr>
          <w:rFonts w:ascii="Calibri" w:hAnsi="Calibri"/>
        </w:rPr>
        <w:t>Command Syntax Helper</w:t>
      </w:r>
      <w:bookmarkEnd w:id="140"/>
      <w:bookmarkEnd w:id="141"/>
      <w:bookmarkEnd w:id="142"/>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677940" w:rsidRDefault="003B1B49" w:rsidP="00FF5482">
      <w:pPr>
        <w:pStyle w:val="a"/>
        <w:numPr>
          <w:ilvl w:val="1"/>
          <w:numId w:val="49"/>
        </w:numPr>
        <w:spacing w:before="40"/>
        <w:ind w:right="20" w:firstLine="261"/>
        <w:rPr>
          <w:rFonts w:ascii="Calibri" w:hAnsi="Calibri"/>
        </w:rPr>
      </w:pPr>
      <w:r w:rsidRPr="00677940">
        <w:rPr>
          <w:rFonts w:ascii="Calibri" w:hAnsi="Calibri"/>
        </w:rPr>
        <w:t>Provides a full list of available sub-commands</w:t>
      </w:r>
      <w:r w:rsidR="00452F87" w:rsidRPr="00677940">
        <w:rPr>
          <w:rFonts w:ascii="Calibri" w:hAnsi="Calibri"/>
        </w:rPr>
        <w:t xml:space="preserve"> or parameters.</w:t>
      </w:r>
    </w:p>
    <w:p w14:paraId="36C41324" w14:textId="77777777" w:rsidR="00452F87" w:rsidRPr="00677940" w:rsidRDefault="00452F87" w:rsidP="00180D32">
      <w:pPr>
        <w:pStyle w:val="a"/>
        <w:numPr>
          <w:ilvl w:val="1"/>
          <w:numId w:val="49"/>
        </w:numPr>
        <w:spacing w:before="40"/>
        <w:ind w:right="20" w:firstLine="261"/>
        <w:rPr>
          <w:rFonts w:ascii="Calibri" w:hAnsi="Calibri"/>
        </w:rPr>
      </w:pPr>
      <w:r w:rsidRPr="00677940">
        <w:rPr>
          <w:rFonts w:ascii="Calibri" w:hAnsi="Calibri"/>
        </w:rPr>
        <w:t>Enter a command, and leave a blank space, and then enter a question mark.</w:t>
      </w:r>
    </w:p>
    <w:p w14:paraId="0E264998" w14:textId="69A30BB1" w:rsidR="00452F87" w:rsidRPr="00677940" w:rsidRDefault="00452F87" w:rsidP="00180D32">
      <w:pPr>
        <w:pStyle w:val="a"/>
        <w:numPr>
          <w:ilvl w:val="1"/>
          <w:numId w:val="49"/>
        </w:numPr>
        <w:tabs>
          <w:tab w:val="num" w:pos="2410"/>
        </w:tabs>
        <w:spacing w:before="40"/>
        <w:ind w:left="1701" w:right="20" w:firstLine="0"/>
        <w:rPr>
          <w:rFonts w:ascii="Calibri" w:hAnsi="Calibri"/>
        </w:rPr>
      </w:pPr>
      <w:r w:rsidRPr="00677940">
        <w:rPr>
          <w:rFonts w:ascii="Calibri" w:hAnsi="Calibri"/>
        </w:rPr>
        <w:t xml:space="preserve">For example, </w:t>
      </w:r>
      <w:r w:rsidRPr="00677940">
        <w:rPr>
          <w:rFonts w:ascii="Calibri" w:hAnsi="Calibri"/>
          <w:b/>
        </w:rPr>
        <w:t>show ?</w:t>
      </w:r>
      <w:r w:rsidRPr="00677940">
        <w:rPr>
          <w:rFonts w:ascii="Calibri" w:hAnsi="Calibri"/>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677940" w:rsidRDefault="00452F87" w:rsidP="00180D32">
      <w:pPr>
        <w:pStyle w:val="affff0"/>
        <w:numPr>
          <w:ilvl w:val="0"/>
          <w:numId w:val="48"/>
        </w:numPr>
        <w:ind w:left="1701" w:firstLine="0"/>
        <w:rPr>
          <w:rFonts w:ascii="Calibri" w:hAnsi="Calibri"/>
        </w:rPr>
      </w:pPr>
      <w:r w:rsidRPr="00677940">
        <w:rPr>
          <w:rFonts w:ascii="Calibri" w:hAnsi="Calibri"/>
        </w:rPr>
        <w:t>Provides a list of sub-</w:t>
      </w:r>
      <w:r w:rsidR="0035095A" w:rsidRPr="00677940">
        <w:rPr>
          <w:rFonts w:ascii="Calibri" w:hAnsi="Calibri"/>
        </w:rPr>
        <w:t>commands or parameters with the same sequence of characters.</w:t>
      </w:r>
    </w:p>
    <w:p w14:paraId="3DE70F0E" w14:textId="29524C96" w:rsidR="0035095A" w:rsidRPr="00677940" w:rsidRDefault="0035095A" w:rsidP="00180D32">
      <w:pPr>
        <w:pStyle w:val="affff0"/>
        <w:numPr>
          <w:ilvl w:val="0"/>
          <w:numId w:val="48"/>
        </w:numPr>
        <w:ind w:left="1701" w:firstLine="0"/>
        <w:rPr>
          <w:rFonts w:ascii="Calibri" w:hAnsi="Calibri"/>
        </w:rPr>
      </w:pPr>
      <w:r w:rsidRPr="00677940">
        <w:rPr>
          <w:rFonts w:ascii="Calibri" w:hAnsi="Calibri"/>
        </w:rPr>
        <w:t>Enter a command, and then immediately follow with a question mark.</w:t>
      </w:r>
    </w:p>
    <w:p w14:paraId="0C6BB925" w14:textId="55683F2F" w:rsidR="00F6514D" w:rsidRPr="00677940" w:rsidRDefault="003458D0" w:rsidP="00180D32">
      <w:pPr>
        <w:pStyle w:val="affff0"/>
        <w:numPr>
          <w:ilvl w:val="0"/>
          <w:numId w:val="48"/>
        </w:numPr>
        <w:ind w:left="1701" w:firstLine="0"/>
        <w:rPr>
          <w:rFonts w:ascii="Calibri" w:hAnsi="Calibri"/>
        </w:rPr>
      </w:pPr>
      <w:r w:rsidRPr="00677940">
        <w:rPr>
          <w:rFonts w:ascii="Calibri" w:hAnsi="Calibri"/>
        </w:rPr>
        <w:t xml:space="preserve">For example, </w:t>
      </w:r>
      <w:r w:rsidR="0035095A" w:rsidRPr="00677940">
        <w:rPr>
          <w:rFonts w:ascii="Calibri" w:hAnsi="Calibri"/>
          <w:b/>
        </w:rPr>
        <w:t xml:space="preserve">show </w:t>
      </w:r>
      <w:r w:rsidR="00CD37F7" w:rsidRPr="00677940">
        <w:rPr>
          <w:rFonts w:ascii="Calibri" w:hAnsi="Calibri"/>
          <w:b/>
        </w:rPr>
        <w:t>p</w:t>
      </w:r>
      <w:r w:rsidRPr="00677940">
        <w:rPr>
          <w:rFonts w:ascii="Calibri" w:hAnsi="Calibri"/>
          <w:b/>
        </w:rPr>
        <w:t>?</w:t>
      </w:r>
      <w:r w:rsidR="0035095A" w:rsidRPr="00677940">
        <w:rPr>
          <w:rFonts w:ascii="Calibri" w:hAnsi="Calibri"/>
        </w:rPr>
        <w:t>.</w:t>
      </w:r>
    </w:p>
    <w:p w14:paraId="638F3CB8" w14:textId="5A82F026"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 xml:space="preserve">is an example of the full help feature for the ‘show’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3" w:name="_Toc337198275"/>
      <w:bookmarkStart w:id="144" w:name="_Toc354416060"/>
      <w:bookmarkStart w:id="145" w:name="_Toc445130710"/>
      <w:r w:rsidRPr="00677940">
        <w:rPr>
          <w:rFonts w:ascii="Calibri" w:hAnsi="Calibri"/>
        </w:rPr>
        <w:t>Abbreviated Syntax</w:t>
      </w:r>
      <w:bookmarkEnd w:id="143"/>
      <w:bookmarkEnd w:id="144"/>
      <w:bookmarkEnd w:id="145"/>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6" w:name="_Toc337198276"/>
      <w:bookmarkStart w:id="147" w:name="_Toc354416061"/>
      <w:bookmarkStart w:id="148" w:name="_Toc445130711"/>
      <w:r w:rsidRPr="00677940">
        <w:rPr>
          <w:rFonts w:ascii="Calibri" w:hAnsi="Calibri"/>
        </w:rPr>
        <w:t>Command Symbols</w:t>
      </w:r>
      <w:bookmarkEnd w:id="146"/>
      <w:bookmarkEnd w:id="147"/>
      <w:bookmarkEnd w:id="148"/>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49" w:name="_Toc198525976"/>
      <w:bookmarkStart w:id="150" w:name="_Toc361679313"/>
      <w:bookmarkStart w:id="151"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49"/>
      <w:bookmarkEnd w:id="150"/>
      <w:r w:rsidR="00F6514D" w:rsidRPr="00677940">
        <w:rPr>
          <w:rFonts w:ascii="Calibri" w:hAnsi="Calibri"/>
        </w:rPr>
        <w:t>Command Syntax Symbol</w:t>
      </w:r>
      <w:bookmarkEnd w:id="151"/>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 xml:space="preserve">You must specify either the access or trunk mode of the switch port in the </w:t>
            </w:r>
            <w:r w:rsidRPr="00677940">
              <w:rPr>
                <w:rFonts w:ascii="Calibri" w:hAnsi="Calibri"/>
              </w:rPr>
              <w:lastRenderedPageBreak/>
              <w:t>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2" w:name="_Toc337198277"/>
      <w:bookmarkStart w:id="153" w:name="_Toc354416062"/>
      <w:bookmarkStart w:id="154" w:name="_Toc445130712"/>
      <w:r w:rsidRPr="00677940">
        <w:rPr>
          <w:rFonts w:ascii="Calibri" w:hAnsi="Calibri"/>
        </w:rPr>
        <w:t>Command Line Editing Key and Help Function</w:t>
      </w:r>
      <w:bookmarkEnd w:id="152"/>
      <w:bookmarkEnd w:id="153"/>
      <w:bookmarkEnd w:id="154"/>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5" w:name="_Toc198525977"/>
      <w:bookmarkStart w:id="156" w:name="_Toc361679314"/>
      <w:bookmarkStart w:id="157"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5"/>
      <w:bookmarkEnd w:id="156"/>
      <w:r w:rsidR="00F6514D" w:rsidRPr="00677940">
        <w:rPr>
          <w:rFonts w:ascii="Calibri" w:hAnsi="Calibri"/>
        </w:rPr>
        <w:t>Basic Command Line Editing Command and Help</w:t>
      </w:r>
      <w:bookmarkEnd w:id="157"/>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8" w:name="_Toc281502833"/>
      <w:bookmarkStart w:id="159" w:name="_Toc292809731"/>
      <w:bookmarkStart w:id="160" w:name="_Toc337198278"/>
      <w:bookmarkStart w:id="161" w:name="_Toc354416063"/>
      <w:bookmarkStart w:id="162" w:name="_Toc445130713"/>
      <w:r w:rsidRPr="00677940">
        <w:rPr>
          <w:rFonts w:ascii="Calibri" w:hAnsi="Calibri"/>
        </w:rPr>
        <w:lastRenderedPageBreak/>
        <w:t>Switch Command Mode</w:t>
      </w:r>
      <w:bookmarkEnd w:id="158"/>
      <w:bookmarkEnd w:id="159"/>
      <w:bookmarkEnd w:id="160"/>
      <w:bookmarkEnd w:id="161"/>
      <w:bookmarkEnd w:id="162"/>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3" w:name="_Toc198525978"/>
      <w:bookmarkStart w:id="164" w:name="_Toc361679315"/>
      <w:bookmarkStart w:id="165"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3"/>
      <w:bookmarkEnd w:id="164"/>
      <w:r w:rsidR="00F6514D" w:rsidRPr="00677940">
        <w:rPr>
          <w:rFonts w:ascii="Calibri" w:hAnsi="Calibri"/>
        </w:rPr>
        <w:t>Switch Command Mode</w:t>
      </w:r>
      <w:bookmarkEnd w:id="165"/>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6" w:name="_Toc198525979"/>
      <w:bookmarkStart w:id="167" w:name="_Toc361679316"/>
      <w:bookmarkStart w:id="168"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6"/>
      <w:bookmarkEnd w:id="167"/>
      <w:r w:rsidR="00A51557" w:rsidRPr="00677940">
        <w:rPr>
          <w:rFonts w:ascii="Calibri" w:hAnsi="Calibri"/>
        </w:rPr>
        <w:t>Changing</w:t>
      </w:r>
      <w:r w:rsidR="00F6514D" w:rsidRPr="00677940">
        <w:rPr>
          <w:rFonts w:ascii="Calibri" w:hAnsi="Calibri"/>
        </w:rPr>
        <w:t xml:space="preserve"> Switch Command Modes</w:t>
      </w:r>
      <w:bookmarkEnd w:id="168"/>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69" w:name="_Toc198525948"/>
      <w:bookmarkStart w:id="170" w:name="_Toc363228245"/>
      <w:bookmarkStart w:id="171" w:name="_Toc445130714"/>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69"/>
      <w:bookmarkEnd w:id="170"/>
      <w:bookmarkEnd w:id="171"/>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2" w:name="_Toc445130715"/>
      <w:r w:rsidRPr="00677940">
        <w:rPr>
          <w:rFonts w:ascii="Calibri" w:hAnsi="Calibri"/>
        </w:rPr>
        <w:lastRenderedPageBreak/>
        <w:t>User Interface</w:t>
      </w:r>
      <w:bookmarkEnd w:id="172"/>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3" w:name="_Toc281502836"/>
      <w:bookmarkStart w:id="174" w:name="_Toc292809734"/>
      <w:bookmarkStart w:id="175" w:name="_Toc337198281"/>
      <w:bookmarkStart w:id="176" w:name="_Toc354416066"/>
      <w:bookmarkStart w:id="177" w:name="_Toc445130716"/>
      <w:r w:rsidRPr="00677940">
        <w:rPr>
          <w:rFonts w:ascii="Calibri" w:hAnsi="Calibri"/>
        </w:rPr>
        <w:t>Connection through Console</w:t>
      </w:r>
      <w:bookmarkEnd w:id="173"/>
      <w:bookmarkEnd w:id="174"/>
      <w:r w:rsidRPr="00677940">
        <w:rPr>
          <w:rFonts w:ascii="Calibri" w:hAnsi="Calibri"/>
        </w:rPr>
        <w:t xml:space="preserve"> Port</w:t>
      </w:r>
      <w:bookmarkEnd w:id="175"/>
      <w:bookmarkEnd w:id="176"/>
      <w:bookmarkEnd w:id="177"/>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8"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FF5482" w:rsidRDefault="00FF5482"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FF5482" w:rsidRDefault="00FF5482" w:rsidP="00F6514D">
                      <w:pPr>
                        <w:pStyle w:val="aff3"/>
                        <w:ind w:left="3780"/>
                        <w:jc w:val="center"/>
                      </w:pPr>
                      <w:r>
                        <w:rPr>
                          <w:rFonts w:hint="eastAsia"/>
                        </w:rPr>
                        <w:t>Console Terminal</w:t>
                      </w:r>
                    </w:p>
                  </w:txbxContent>
                </v:textbox>
              </v:shape>
            </w:pict>
          </mc:Fallback>
        </mc:AlternateContent>
      </w:r>
      <w:bookmarkStart w:id="179"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0" w:name="_Toc198525994"/>
      <w:bookmarkStart w:id="181" w:name="_Toc361679425"/>
      <w:bookmarkEnd w:id="179"/>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0"/>
      <w:bookmarkEnd w:id="181"/>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8"/>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2" w:name="_Toc281502837"/>
      <w:bookmarkStart w:id="183" w:name="_Toc292809735"/>
      <w:bookmarkStart w:id="184" w:name="_Toc337198282"/>
      <w:bookmarkStart w:id="185" w:name="_Toc354416067"/>
      <w:bookmarkStart w:id="186" w:name="_Toc445130717"/>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2"/>
      <w:bookmarkEnd w:id="183"/>
      <w:bookmarkEnd w:id="184"/>
      <w:r w:rsidRPr="00677940">
        <w:rPr>
          <w:rFonts w:ascii="Calibri" w:hAnsi="Calibri"/>
        </w:rPr>
        <w:t>Telnet</w:t>
      </w:r>
      <w:bookmarkEnd w:id="185"/>
      <w:bookmarkEnd w:id="186"/>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7" w:name="_Toc445130718"/>
      <w:bookmarkStart w:id="188" w:name="_Toc363228249"/>
      <w:r w:rsidRPr="00677940">
        <w:rPr>
          <w:rFonts w:ascii="Calibri" w:hAnsi="Calibri"/>
        </w:rPr>
        <w:t>Connection through SSH</w:t>
      </w:r>
      <w:bookmarkEnd w:id="187"/>
      <w:r w:rsidRPr="00677940">
        <w:rPr>
          <w:rFonts w:ascii="Calibri" w:hAnsi="Calibri"/>
        </w:rPr>
        <w:t xml:space="preserve"> </w:t>
      </w:r>
      <w:bookmarkEnd w:id="188"/>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89" w:name="_Toc198525952"/>
      <w:bookmarkStart w:id="190" w:name="_Toc363228250"/>
      <w:bookmarkStart w:id="191" w:name="_Toc445130719"/>
      <w:r w:rsidRPr="00677940">
        <w:rPr>
          <w:rFonts w:ascii="Calibri" w:hAnsi="Calibri"/>
        </w:rPr>
        <w:t>Connection through SNMP Network Manager</w:t>
      </w:r>
      <w:bookmarkEnd w:id="189"/>
      <w:bookmarkEnd w:id="190"/>
      <w:bookmarkEnd w:id="191"/>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2" w:name="_Toc281502839"/>
      <w:bookmarkStart w:id="193" w:name="_Toc292809737"/>
      <w:bookmarkStart w:id="194" w:name="_Toc337198284"/>
      <w:bookmarkStart w:id="195" w:name="_Toc354416069"/>
      <w:bookmarkStart w:id="196" w:name="_Toc445130720"/>
      <w:r w:rsidRPr="00677940">
        <w:rPr>
          <w:rFonts w:ascii="Calibri" w:hAnsi="Calibri"/>
        </w:rPr>
        <w:lastRenderedPageBreak/>
        <w:t>User Management</w:t>
      </w:r>
      <w:bookmarkEnd w:id="192"/>
      <w:bookmarkEnd w:id="193"/>
      <w:bookmarkEnd w:id="194"/>
      <w:bookmarkEnd w:id="195"/>
      <w:bookmarkEnd w:id="196"/>
    </w:p>
    <w:p w14:paraId="01834D9E" w14:textId="1B0F43D6" w:rsidR="00F6514D" w:rsidRPr="00677940" w:rsidRDefault="00F6514D" w:rsidP="0033415C">
      <w:pPr>
        <w:pStyle w:val="3"/>
        <w:ind w:left="0" w:right="20"/>
        <w:rPr>
          <w:rFonts w:ascii="Calibri" w:hAnsi="Calibri"/>
        </w:rPr>
      </w:pPr>
      <w:bookmarkStart w:id="197" w:name="_사용자_추가_및_삭제"/>
      <w:bookmarkStart w:id="198" w:name="_Toc281502840"/>
      <w:bookmarkStart w:id="199" w:name="_Toc292809738"/>
      <w:bookmarkStart w:id="200" w:name="_Toc337198285"/>
      <w:bookmarkStart w:id="201" w:name="_Toc354416070"/>
      <w:bookmarkStart w:id="202" w:name="_Ref364436196"/>
      <w:bookmarkStart w:id="203" w:name="_Toc445130721"/>
      <w:bookmarkEnd w:id="197"/>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8"/>
      <w:bookmarkEnd w:id="199"/>
      <w:bookmarkEnd w:id="200"/>
      <w:bookmarkEnd w:id="201"/>
      <w:bookmarkEnd w:id="202"/>
      <w:bookmarkEnd w:id="203"/>
    </w:p>
    <w:p w14:paraId="25455694" w14:textId="56927ABE" w:rsidR="00BB0F90" w:rsidRPr="00677940" w:rsidRDefault="000352C6" w:rsidP="00180D32">
      <w:pPr>
        <w:pStyle w:val="a3"/>
        <w:ind w:right="20"/>
        <w:rPr>
          <w:rFonts w:ascii="Calibri" w:hAnsi="Calibri" w:cs="Arial"/>
        </w:rPr>
      </w:pPr>
      <w:bookmarkStart w:id="204" w:name="_Toc198525980"/>
      <w:bookmarkStart w:id="205"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5"/>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701"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6"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4"/>
      <w:bookmarkEnd w:id="205"/>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6"/>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lastRenderedPageBreak/>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lastRenderedPageBreak/>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7" w:name="_Toc445130722"/>
      <w:r w:rsidRPr="00677940">
        <w:rPr>
          <w:rFonts w:ascii="Calibri" w:hAnsi="Calibri"/>
        </w:rPr>
        <w:t xml:space="preserve">Setting the User </w:t>
      </w:r>
      <w:r w:rsidR="00C16CC9" w:rsidRPr="00677940">
        <w:rPr>
          <w:rFonts w:ascii="Calibri" w:hAnsi="Calibri"/>
        </w:rPr>
        <w:t>Password</w:t>
      </w:r>
      <w:bookmarkEnd w:id="207"/>
    </w:p>
    <w:p w14:paraId="78A661EC" w14:textId="40C7FEC6" w:rsidR="00C570C2" w:rsidRPr="00677940" w:rsidRDefault="00524EB5" w:rsidP="00180D32">
      <w:pPr>
        <w:pStyle w:val="a3"/>
        <w:ind w:right="20"/>
        <w:rPr>
          <w:rFonts w:ascii="Calibri" w:hAnsi="Calibri" w:cs="Arial"/>
        </w:rPr>
      </w:pPr>
      <w:bookmarkStart w:id="208" w:name="_Toc363228255"/>
      <w:bookmarkStart w:id="209" w:name="_Toc281502938"/>
      <w:bookmarkStart w:id="210" w:name="_Toc292810179"/>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1" w:name="_Toc337198288"/>
      <w:r w:rsidRPr="00677940">
        <w:rPr>
          <w:rFonts w:ascii="Calibri" w:hAnsi="Calibri"/>
          <w:szCs w:val="18"/>
        </w:rPr>
        <w:t>Enable password</w:t>
      </w:r>
      <w:bookmarkEnd w:id="211"/>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2" w:name="_Toc337198289"/>
      <w:r w:rsidRPr="00677940">
        <w:rPr>
          <w:rFonts w:ascii="Calibri" w:hAnsi="Calibri"/>
          <w:szCs w:val="18"/>
        </w:rPr>
        <w:t>User password</w:t>
      </w:r>
      <w:bookmarkEnd w:id="212"/>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3" w:name="_Toc348626290"/>
      <w:bookmarkStart w:id="214"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9"/>
      <w:bookmarkEnd w:id="210"/>
      <w:bookmarkEnd w:id="213"/>
      <w:bookmarkEnd w:id="214"/>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5" w:name="_Toc337198290"/>
      <w:bookmarkStart w:id="216" w:name="_Toc363228256"/>
      <w:bookmarkEnd w:id="208"/>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5"/>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7" w:name="_Toc281502939"/>
      <w:bookmarkStart w:id="218" w:name="_Toc292810180"/>
      <w:bookmarkStart w:id="219" w:name="_Toc348626291"/>
      <w:bookmarkStart w:id="220"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7"/>
      <w:bookmarkEnd w:id="218"/>
      <w:bookmarkEnd w:id="219"/>
      <w:bookmarkEnd w:id="220"/>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6"/>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445130723"/>
      <w:bookmarkStart w:id="227" w:name="_Toc198525957"/>
      <w:bookmarkStart w:id="228" w:name="_Toc363228258"/>
      <w:bookmarkEnd w:id="221"/>
      <w:r w:rsidRPr="00677940">
        <w:rPr>
          <w:rFonts w:ascii="Calibri" w:hAnsi="Calibri"/>
        </w:rPr>
        <w:lastRenderedPageBreak/>
        <w:t>AAA (Authentication Authorization Accounting)</w:t>
      </w:r>
      <w:bookmarkEnd w:id="222"/>
      <w:bookmarkEnd w:id="223"/>
      <w:bookmarkEnd w:id="224"/>
      <w:bookmarkEnd w:id="225"/>
      <w:bookmarkEnd w:id="226"/>
    </w:p>
    <w:p w14:paraId="54EA9E2A" w14:textId="77777777" w:rsidR="00DA0040" w:rsidRPr="00677940" w:rsidRDefault="00DA0040" w:rsidP="00180D32">
      <w:pPr>
        <w:pStyle w:val="a3"/>
        <w:ind w:right="20"/>
        <w:rPr>
          <w:rFonts w:ascii="Calibri" w:hAnsi="Calibri" w:cs="Arial"/>
        </w:rPr>
      </w:pPr>
      <w:bookmarkStart w:id="229" w:name="_Toc281502843"/>
      <w:bookmarkStart w:id="230" w:name="_Toc292809741"/>
      <w:bookmarkEnd w:id="227"/>
      <w:bookmarkEnd w:id="228"/>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1" w:name="_Toc337198293"/>
      <w:bookmarkStart w:id="232" w:name="_Toc348625837"/>
      <w:bookmarkStart w:id="233" w:name="_Toc445130724"/>
      <w:r w:rsidRPr="00677940">
        <w:rPr>
          <w:rFonts w:ascii="Calibri" w:hAnsi="Calibri"/>
        </w:rPr>
        <w:t>Authentication</w:t>
      </w:r>
      <w:bookmarkEnd w:id="229"/>
      <w:bookmarkEnd w:id="230"/>
      <w:bookmarkEnd w:id="231"/>
      <w:bookmarkEnd w:id="232"/>
      <w:bookmarkEnd w:id="233"/>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4" w:name="_Toc281502844"/>
      <w:bookmarkStart w:id="235"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6" w:name="_Toc337198294"/>
      <w:bookmarkStart w:id="237" w:name="_Toc348625838"/>
      <w:bookmarkStart w:id="238" w:name="_Toc445130725"/>
      <w:r w:rsidRPr="00677940">
        <w:rPr>
          <w:rFonts w:ascii="Calibri" w:hAnsi="Calibri"/>
        </w:rPr>
        <w:t>User Authentication</w:t>
      </w:r>
      <w:bookmarkEnd w:id="234"/>
      <w:bookmarkEnd w:id="235"/>
      <w:bookmarkEnd w:id="236"/>
      <w:bookmarkEnd w:id="237"/>
      <w:bookmarkEnd w:id="238"/>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lastRenderedPageBreak/>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39" w:name="_Toc337198295"/>
      <w:bookmarkStart w:id="240" w:name="_Toc348625839"/>
      <w:bookmarkStart w:id="241" w:name="_Toc445130726"/>
      <w:r w:rsidRPr="00677940">
        <w:rPr>
          <w:rFonts w:ascii="Calibri" w:hAnsi="Calibri"/>
        </w:rPr>
        <w:lastRenderedPageBreak/>
        <w:t>Setting User Authentication</w:t>
      </w:r>
      <w:bookmarkEnd w:id="239"/>
      <w:bookmarkEnd w:id="240"/>
      <w:bookmarkEnd w:id="241"/>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2" w:name="_Toc281502845"/>
      <w:bookmarkStart w:id="243" w:name="_Toc292809743"/>
      <w:bookmarkStart w:id="244" w:name="_Toc337198296"/>
      <w:r w:rsidRPr="00677940">
        <w:rPr>
          <w:rFonts w:ascii="Calibri" w:hAnsi="Calibri"/>
          <w:szCs w:val="18"/>
        </w:rPr>
        <w:t>Enable Password Authentication</w:t>
      </w:r>
      <w:bookmarkEnd w:id="242"/>
      <w:bookmarkEnd w:id="243"/>
      <w:bookmarkEnd w:id="244"/>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5" w:name="_Toc281502941"/>
      <w:bookmarkStart w:id="246" w:name="_Toc292810182"/>
      <w:bookmarkStart w:id="247" w:name="_Toc294705571"/>
      <w:bookmarkStart w:id="248" w:name="_Toc348626292"/>
      <w:bookmarkStart w:id="249"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0" w:name="_Toc337198297"/>
      <w:r w:rsidRPr="00677940">
        <w:rPr>
          <w:rFonts w:ascii="Calibri" w:hAnsi="Calibri"/>
          <w:szCs w:val="18"/>
        </w:rPr>
        <w:t>Setting User Authentication of Privileged Mode</w:t>
      </w:r>
      <w:bookmarkEnd w:id="250"/>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1" w:name="_Toc281502846"/>
      <w:bookmarkStart w:id="252" w:name="_Toc292809744"/>
      <w:bookmarkStart w:id="253" w:name="_Toc337198298"/>
      <w:bookmarkStart w:id="254" w:name="_Toc348625840"/>
      <w:bookmarkStart w:id="255" w:name="_Toc445130727"/>
      <w:r w:rsidRPr="00677940">
        <w:rPr>
          <w:rFonts w:ascii="Calibri" w:hAnsi="Calibri"/>
        </w:rPr>
        <w:t>Authorization</w:t>
      </w:r>
      <w:bookmarkEnd w:id="251"/>
      <w:bookmarkEnd w:id="252"/>
      <w:bookmarkEnd w:id="253"/>
      <w:bookmarkEnd w:id="254"/>
      <w:bookmarkEnd w:id="255"/>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6" w:name="_Toc281502847"/>
      <w:bookmarkStart w:id="257" w:name="_Toc292809745"/>
      <w:bookmarkStart w:id="258" w:name="_Toc337198299"/>
      <w:r w:rsidRPr="00677940">
        <w:rPr>
          <w:rFonts w:ascii="Calibri" w:hAnsi="Calibri"/>
          <w:szCs w:val="18"/>
        </w:rPr>
        <w:t>Authorization for EXEC Activation</w:t>
      </w:r>
      <w:bookmarkEnd w:id="256"/>
      <w:bookmarkEnd w:id="257"/>
      <w:bookmarkEnd w:id="258"/>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59" w:name="_Toc281502942"/>
      <w:bookmarkStart w:id="260" w:name="_Toc292810183"/>
      <w:bookmarkStart w:id="261" w:name="_Toc294705572"/>
      <w:bookmarkStart w:id="262" w:name="_Toc348626293"/>
      <w:bookmarkStart w:id="263"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59"/>
      <w:bookmarkEnd w:id="260"/>
      <w:bookmarkEnd w:id="261"/>
      <w:bookmarkEnd w:id="262"/>
      <w:bookmarkEnd w:id="263"/>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4"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4"/>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5" w:name="_Toc281502848"/>
      <w:bookmarkStart w:id="266"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7" w:name="_Toc337198301"/>
      <w:r w:rsidRPr="00677940">
        <w:rPr>
          <w:rFonts w:ascii="Calibri" w:hAnsi="Calibri"/>
          <w:szCs w:val="18"/>
        </w:rPr>
        <w:t>Authorization of Command Execution</w:t>
      </w:r>
      <w:bookmarkEnd w:id="265"/>
      <w:bookmarkEnd w:id="266"/>
      <w:bookmarkEnd w:id="267"/>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8" w:name="_Toc348626294"/>
      <w:bookmarkStart w:id="269" w:name="_Toc391575152"/>
      <w:bookmarkStart w:id="270" w:name="_Toc281502943"/>
      <w:bookmarkStart w:id="271" w:name="_Toc292810184"/>
      <w:bookmarkStart w:id="272"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8"/>
      <w:bookmarkEnd w:id="269"/>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0"/>
          <w:bookmarkEnd w:id="271"/>
          <w:bookmarkEnd w:id="272"/>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3" w:name="_Toc337198302"/>
      <w:r w:rsidRPr="00677940">
        <w:rPr>
          <w:rFonts w:ascii="Calibri" w:hAnsi="Calibri"/>
          <w:szCs w:val="18"/>
        </w:rPr>
        <w:t>Checking Command Execution Authorization with TACACS+ Server</w:t>
      </w:r>
      <w:bookmarkEnd w:id="273"/>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4" w:name="_Toc281502849"/>
      <w:bookmarkStart w:id="275" w:name="_Toc292809747"/>
      <w:bookmarkStart w:id="276" w:name="_Toc337198303"/>
      <w:bookmarkStart w:id="277" w:name="_Toc348625841"/>
      <w:bookmarkStart w:id="278" w:name="_Toc445130728"/>
      <w:r w:rsidRPr="00677940">
        <w:rPr>
          <w:rFonts w:ascii="Calibri" w:hAnsi="Calibri"/>
        </w:rPr>
        <w:t>Accounting</w:t>
      </w:r>
      <w:bookmarkEnd w:id="274"/>
      <w:bookmarkEnd w:id="275"/>
      <w:bookmarkEnd w:id="276"/>
      <w:bookmarkEnd w:id="277"/>
      <w:bookmarkEnd w:id="278"/>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79" w:name="_Toc337198304"/>
      <w:bookmarkStart w:id="280" w:name="_Toc348625842"/>
      <w:bookmarkStart w:id="281" w:name="_Toc445130729"/>
      <w:bookmarkStart w:id="282" w:name="_Toc281502850"/>
      <w:bookmarkStart w:id="283" w:name="_Toc292809748"/>
      <w:r w:rsidRPr="00677940">
        <w:rPr>
          <w:rFonts w:ascii="Calibri" w:hAnsi="Calibri"/>
        </w:rPr>
        <w:t>Session Access Management</w:t>
      </w:r>
      <w:bookmarkEnd w:id="279"/>
      <w:bookmarkEnd w:id="280"/>
      <w:bookmarkEnd w:id="281"/>
      <w:r w:rsidRPr="00677940">
        <w:rPr>
          <w:rFonts w:ascii="Calibri" w:hAnsi="Calibri"/>
        </w:rPr>
        <w:t xml:space="preserve"> </w:t>
      </w:r>
      <w:bookmarkEnd w:id="282"/>
      <w:bookmarkEnd w:id="283"/>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4" w:name="_Toc348626295"/>
      <w:bookmarkStart w:id="285" w:name="_Toc391575153"/>
      <w:bookmarkStart w:id="286" w:name="_Toc281502944"/>
      <w:bookmarkStart w:id="287" w:name="_Toc292810185"/>
      <w:bookmarkStart w:id="288"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4"/>
      <w:bookmarkEnd w:id="285"/>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6"/>
          <w:bookmarkEnd w:id="287"/>
          <w:bookmarkEnd w:id="288"/>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lastRenderedPageBreak/>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89" w:name="_Toc337198305"/>
      <w:bookmarkStart w:id="290" w:name="_Toc281502851"/>
      <w:bookmarkStart w:id="291" w:name="_Toc292809749"/>
      <w:r w:rsidRPr="00677940">
        <w:rPr>
          <w:rFonts w:ascii="Calibri" w:hAnsi="Calibri"/>
          <w:szCs w:val="18"/>
        </w:rPr>
        <w:t>Managing Command Execution History</w:t>
      </w:r>
      <w:bookmarkEnd w:id="289"/>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2" w:name="_Toc348626296"/>
      <w:bookmarkStart w:id="293" w:name="_Toc391575154"/>
      <w:bookmarkStart w:id="294" w:name="_Toc281502945"/>
      <w:bookmarkStart w:id="295" w:name="_Toc292810186"/>
      <w:bookmarkStart w:id="296"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4"/>
          <w:bookmarkEnd w:id="295"/>
          <w:bookmarkEnd w:id="296"/>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7" w:name="_Toc337198306"/>
      <w:r w:rsidRPr="00677940">
        <w:rPr>
          <w:rFonts w:ascii="Calibri" w:hAnsi="Calibri"/>
          <w:szCs w:val="18"/>
        </w:rPr>
        <w:t xml:space="preserve">Command Execution Status </w:t>
      </w:r>
      <w:bookmarkEnd w:id="290"/>
      <w:bookmarkEnd w:id="291"/>
      <w:r w:rsidRPr="00677940">
        <w:rPr>
          <w:rFonts w:ascii="Calibri" w:hAnsi="Calibri"/>
          <w:szCs w:val="18"/>
        </w:rPr>
        <w:t>Management</w:t>
      </w:r>
      <w:bookmarkEnd w:id="297"/>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8" w:name="_Toc281502852"/>
      <w:bookmarkStart w:id="299" w:name="_Toc294707346"/>
      <w:bookmarkStart w:id="300" w:name="_Toc337198307"/>
      <w:bookmarkStart w:id="301" w:name="_Toc348625843"/>
      <w:bookmarkStart w:id="302" w:name="_Toc445130730"/>
      <w:r w:rsidRPr="00677940">
        <w:rPr>
          <w:rFonts w:ascii="Calibri" w:hAnsi="Calibri"/>
        </w:rPr>
        <w:t>Privilege level</w:t>
      </w:r>
      <w:bookmarkEnd w:id="298"/>
      <w:r w:rsidRPr="00677940">
        <w:rPr>
          <w:rFonts w:ascii="Calibri" w:hAnsi="Calibri"/>
        </w:rPr>
        <w:t xml:space="preserve"> Configuration</w:t>
      </w:r>
      <w:bookmarkEnd w:id="299"/>
      <w:bookmarkEnd w:id="300"/>
      <w:bookmarkEnd w:id="301"/>
      <w:bookmarkEnd w:id="302"/>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3" w:name="_Toc348626297"/>
      <w:bookmarkStart w:id="304"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5" w:name="_Toc445130731"/>
      <w:r w:rsidRPr="00677940">
        <w:rPr>
          <w:rFonts w:ascii="Calibri" w:hAnsi="Calibri"/>
        </w:rPr>
        <w:lastRenderedPageBreak/>
        <w:t>Server Configuration</w:t>
      </w:r>
      <w:bookmarkEnd w:id="305"/>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6" w:name="_Toc337198309"/>
      <w:bookmarkStart w:id="307" w:name="_Toc348625845"/>
      <w:bookmarkStart w:id="308" w:name="_Toc445130732"/>
      <w:r w:rsidRPr="00677940">
        <w:rPr>
          <w:rFonts w:ascii="Calibri" w:hAnsi="Calibri"/>
        </w:rPr>
        <w:t>RADIUS Server Configuration</w:t>
      </w:r>
      <w:bookmarkEnd w:id="306"/>
      <w:bookmarkEnd w:id="307"/>
      <w:bookmarkEnd w:id="308"/>
    </w:p>
    <w:p w14:paraId="78F6904F" w14:textId="77777777" w:rsidR="00DA0040" w:rsidRPr="00677940" w:rsidRDefault="00125B19" w:rsidP="002C0725">
      <w:pPr>
        <w:pStyle w:val="affff4"/>
        <w:wordWrap/>
        <w:ind w:right="20"/>
        <w:rPr>
          <w:rFonts w:ascii="Calibri" w:hAnsi="Calibri"/>
          <w:lang w:val="fr-FR"/>
        </w:rPr>
      </w:pPr>
      <w:bookmarkStart w:id="309" w:name="_Toc281502947"/>
      <w:bookmarkStart w:id="310" w:name="_Toc294705577"/>
      <w:bookmarkStart w:id="311" w:name="_Toc348626298"/>
      <w:bookmarkStart w:id="312"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3" w:name="_Toc281502855"/>
      <w:bookmarkStart w:id="314" w:name="_Toc337198310"/>
      <w:bookmarkStart w:id="315" w:name="_Toc348625846"/>
      <w:bookmarkStart w:id="316" w:name="_Toc445130733"/>
      <w:r w:rsidRPr="00677940">
        <w:rPr>
          <w:rFonts w:ascii="Calibri" w:hAnsi="Calibri"/>
        </w:rPr>
        <w:lastRenderedPageBreak/>
        <w:t xml:space="preserve">TACACS+ Server </w:t>
      </w:r>
      <w:bookmarkEnd w:id="313"/>
      <w:r w:rsidRPr="00677940">
        <w:rPr>
          <w:rFonts w:ascii="Calibri" w:hAnsi="Calibri"/>
        </w:rPr>
        <w:t>Configuration</w:t>
      </w:r>
      <w:bookmarkEnd w:id="314"/>
      <w:bookmarkEnd w:id="315"/>
      <w:bookmarkEnd w:id="316"/>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7" w:name="_Toc281502948"/>
      <w:bookmarkStart w:id="318" w:name="_Toc294705578"/>
      <w:bookmarkStart w:id="319" w:name="_Toc348626299"/>
      <w:bookmarkStart w:id="320"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7"/>
      <w:r w:rsidR="00DA0040" w:rsidRPr="00677940">
        <w:rPr>
          <w:rFonts w:ascii="Calibri" w:hAnsi="Calibri"/>
        </w:rPr>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1" w:name="_Toc445130734"/>
      <w:bookmarkStart w:id="322" w:name="_Toc198525962"/>
      <w:bookmarkStart w:id="323" w:name="_Toc363228269"/>
      <w:r w:rsidRPr="00677940">
        <w:rPr>
          <w:rFonts w:ascii="Calibri" w:hAnsi="Calibri"/>
        </w:rPr>
        <w:lastRenderedPageBreak/>
        <w:t xml:space="preserve">Setting </w:t>
      </w:r>
      <w:r w:rsidR="00F6514D" w:rsidRPr="00677940">
        <w:rPr>
          <w:rFonts w:ascii="Calibri" w:hAnsi="Calibri"/>
        </w:rPr>
        <w:t>Hostname</w:t>
      </w:r>
      <w:bookmarkEnd w:id="321"/>
      <w:r w:rsidR="00F6514D" w:rsidRPr="00677940">
        <w:rPr>
          <w:rFonts w:ascii="Calibri" w:hAnsi="Calibri"/>
        </w:rPr>
        <w:t xml:space="preserve"> </w:t>
      </w:r>
      <w:bookmarkEnd w:id="322"/>
      <w:bookmarkEnd w:id="323"/>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4" w:name="_Toc198525991"/>
      <w:bookmarkStart w:id="325" w:name="_Toc361679328"/>
      <w:bookmarkStart w:id="326"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4"/>
      <w:bookmarkEnd w:id="325"/>
      <w:r w:rsidR="00CD6C86" w:rsidRPr="00677940">
        <w:rPr>
          <w:rFonts w:ascii="Calibri" w:hAnsi="Calibri"/>
        </w:rPr>
        <w:t>setting command</w:t>
      </w:r>
      <w:bookmarkEnd w:id="326"/>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45130735"/>
      <w:r w:rsidRPr="00677940">
        <w:rPr>
          <w:rFonts w:ascii="Calibri" w:hAnsi="Calibri"/>
        </w:rPr>
        <w:lastRenderedPageBreak/>
        <w:t>SNMP</w:t>
      </w:r>
      <w:bookmarkEnd w:id="327"/>
      <w:bookmarkEnd w:id="328"/>
      <w:r w:rsidR="00A573BE" w:rsidRPr="00677940">
        <w:rPr>
          <w:rFonts w:ascii="Calibri" w:hAnsi="Calibri"/>
        </w:rPr>
        <w:t xml:space="preserve"> </w:t>
      </w:r>
      <w:r w:rsidRPr="00677940">
        <w:rPr>
          <w:rFonts w:ascii="Calibri" w:hAnsi="Calibri"/>
        </w:rPr>
        <w:t>(Simple Network Management Protocol)</w:t>
      </w:r>
      <w:bookmarkEnd w:id="329"/>
      <w:bookmarkEnd w:id="330"/>
      <w:bookmarkEnd w:id="331"/>
      <w:bookmarkEnd w:id="332"/>
      <w:bookmarkEnd w:id="333"/>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4" w:name="_Toc281502858"/>
      <w:bookmarkStart w:id="335" w:name="_Toc337198313"/>
      <w:bookmarkStart w:id="336" w:name="_Toc348625849"/>
      <w:bookmarkStart w:id="337" w:name="_Toc445130736"/>
      <w:r w:rsidRPr="00677940">
        <w:rPr>
          <w:rFonts w:ascii="Calibri" w:hAnsi="Calibri"/>
        </w:rPr>
        <w:t>SNMP Configuration</w:t>
      </w:r>
      <w:bookmarkEnd w:id="334"/>
      <w:bookmarkEnd w:id="335"/>
      <w:bookmarkEnd w:id="336"/>
      <w:bookmarkEnd w:id="337"/>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8" w:name="_Toc281502950"/>
      <w:bookmarkStart w:id="339" w:name="_Toc294705580"/>
      <w:bookmarkStart w:id="340" w:name="_Toc348626301"/>
      <w:bookmarkStart w:id="341"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2" w:name="_Toc281502859"/>
      <w:bookmarkStart w:id="343" w:name="_Toc337198314"/>
      <w:bookmarkStart w:id="344" w:name="_Toc348625850"/>
      <w:bookmarkStart w:id="345" w:name="_Toc445130737"/>
      <w:r w:rsidRPr="00677940">
        <w:rPr>
          <w:rFonts w:ascii="Calibri" w:hAnsi="Calibri"/>
        </w:rPr>
        <w:t>SNMP Community</w:t>
      </w:r>
      <w:bookmarkEnd w:id="342"/>
      <w:bookmarkEnd w:id="343"/>
      <w:bookmarkEnd w:id="344"/>
      <w:bookmarkEnd w:id="345"/>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6" w:name="_Toc337198315"/>
      <w:r w:rsidRPr="00677940">
        <w:rPr>
          <w:rFonts w:ascii="Calibri" w:hAnsi="Calibri"/>
          <w:szCs w:val="18"/>
        </w:rPr>
        <w:t>Read-only community</w:t>
      </w:r>
      <w:bookmarkEnd w:id="346"/>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7" w:name="_Toc337198316"/>
      <w:r w:rsidRPr="00677940">
        <w:rPr>
          <w:rFonts w:ascii="Calibri" w:hAnsi="Calibri"/>
          <w:szCs w:val="18"/>
        </w:rPr>
        <w:t>Read-write community</w:t>
      </w:r>
      <w:bookmarkEnd w:id="347"/>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8" w:name="_Toc281502951"/>
      <w:bookmarkStart w:id="349" w:name="_Toc294705581"/>
      <w:bookmarkStart w:id="350" w:name="_Toc348626302"/>
      <w:bookmarkStart w:id="351"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8"/>
      <w:bookmarkEnd w:id="349"/>
      <w:bookmarkEnd w:id="350"/>
      <w:bookmarkEnd w:id="351"/>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2" w:name="_Toc281502860"/>
      <w:bookmarkStart w:id="353" w:name="_Toc337198317"/>
      <w:bookmarkStart w:id="354" w:name="_Toc348625851"/>
      <w:bookmarkStart w:id="355" w:name="_Toc445130738"/>
      <w:r w:rsidRPr="00677940">
        <w:rPr>
          <w:rFonts w:ascii="Calibri" w:hAnsi="Calibri"/>
        </w:rPr>
        <w:t>SNMP Trap host</w:t>
      </w:r>
      <w:bookmarkEnd w:id="352"/>
      <w:bookmarkEnd w:id="353"/>
      <w:bookmarkEnd w:id="354"/>
      <w:bookmarkEnd w:id="355"/>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6" w:name="_Toc337198318"/>
      <w:r w:rsidRPr="00677940">
        <w:rPr>
          <w:rFonts w:ascii="Calibri" w:hAnsi="Calibri"/>
          <w:szCs w:val="18"/>
        </w:rPr>
        <w:t>SNMPv1 Trap</w:t>
      </w:r>
      <w:bookmarkEnd w:id="356"/>
    </w:p>
    <w:p w14:paraId="5E5697E4" w14:textId="77777777" w:rsidR="00DA0040" w:rsidRPr="00677940" w:rsidRDefault="00DA0040" w:rsidP="006441DE">
      <w:pPr>
        <w:pStyle w:val="4"/>
        <w:ind w:left="0" w:right="20"/>
        <w:rPr>
          <w:rFonts w:ascii="Calibri" w:hAnsi="Calibri"/>
          <w:szCs w:val="18"/>
        </w:rPr>
      </w:pPr>
      <w:bookmarkStart w:id="357" w:name="_Toc337198319"/>
      <w:r w:rsidRPr="00677940">
        <w:rPr>
          <w:rFonts w:ascii="Calibri" w:hAnsi="Calibri"/>
          <w:szCs w:val="18"/>
        </w:rPr>
        <w:t>SNMPv2c Trap</w:t>
      </w:r>
      <w:bookmarkEnd w:id="357"/>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8" w:name="_Toc337198320"/>
      <w:r w:rsidRPr="00677940">
        <w:rPr>
          <w:rFonts w:ascii="Calibri" w:hAnsi="Calibri"/>
          <w:szCs w:val="18"/>
        </w:rPr>
        <w:t>SNMPv3 Trap</w:t>
      </w:r>
      <w:bookmarkEnd w:id="358"/>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59" w:name="_Toc281502952"/>
      <w:bookmarkStart w:id="360" w:name="_Toc294705582"/>
      <w:r w:rsidRPr="00677940">
        <w:rPr>
          <w:rFonts w:ascii="Calibri" w:hAnsi="Calibri"/>
        </w:rPr>
        <w:br w:type="page"/>
      </w:r>
      <w:bookmarkStart w:id="361" w:name="_Toc348626303"/>
      <w:bookmarkStart w:id="362"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3" w:name="_Toc281502953"/>
      <w:bookmarkStart w:id="364" w:name="_Toc294705583"/>
      <w:bookmarkStart w:id="365" w:name="_Toc348626304"/>
      <w:bookmarkStart w:id="366"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7" w:name="_Toc337198321"/>
      <w:bookmarkStart w:id="368" w:name="_Toc348625852"/>
      <w:bookmarkStart w:id="369" w:name="_Toc445130739"/>
      <w:r w:rsidRPr="00677940">
        <w:rPr>
          <w:rFonts w:ascii="Calibri" w:hAnsi="Calibri"/>
        </w:rPr>
        <w:t>SNMP Trap</w:t>
      </w:r>
      <w:bookmarkEnd w:id="367"/>
      <w:bookmarkEnd w:id="368"/>
      <w:bookmarkEnd w:id="369"/>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0" w:name="_Toc281502861"/>
      <w:bookmarkStart w:id="371" w:name="_Toc337198322"/>
      <w:bookmarkStart w:id="372" w:name="_Toc348625853"/>
      <w:bookmarkStart w:id="373" w:name="_Toc445130740"/>
      <w:r w:rsidRPr="00677940">
        <w:rPr>
          <w:rFonts w:ascii="Calibri" w:hAnsi="Calibri"/>
        </w:rPr>
        <w:lastRenderedPageBreak/>
        <w:t>SNMPv3 Configuration</w:t>
      </w:r>
      <w:bookmarkEnd w:id="370"/>
      <w:bookmarkEnd w:id="371"/>
      <w:bookmarkEnd w:id="372"/>
      <w:bookmarkEnd w:id="373"/>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4" w:name="_Toc281502954"/>
      <w:bookmarkStart w:id="375" w:name="_Toc294705584"/>
      <w:bookmarkStart w:id="376" w:name="_Toc348626305"/>
      <w:bookmarkStart w:id="377"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8" w:name="_Toc337198323"/>
      <w:bookmarkStart w:id="379" w:name="_Toc348625854"/>
      <w:bookmarkStart w:id="380" w:name="_Toc445130741"/>
      <w:r w:rsidRPr="00677940">
        <w:rPr>
          <w:rFonts w:ascii="Calibri" w:hAnsi="Calibri"/>
        </w:rPr>
        <w:t>SNMP engineID</w:t>
      </w:r>
      <w:bookmarkEnd w:id="378"/>
      <w:bookmarkEnd w:id="379"/>
      <w:bookmarkEnd w:id="380"/>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1" w:name="_Toc337198324"/>
      <w:bookmarkStart w:id="382"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3" w:name="_Toc445130742"/>
      <w:r w:rsidRPr="00677940">
        <w:rPr>
          <w:rFonts w:ascii="Calibri" w:hAnsi="Calibri"/>
        </w:rPr>
        <w:t>User of SNMPv3</w:t>
      </w:r>
      <w:bookmarkEnd w:id="381"/>
      <w:bookmarkEnd w:id="382"/>
      <w:bookmarkEnd w:id="383"/>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45130743"/>
      <w:bookmarkEnd w:id="384"/>
      <w:bookmarkEnd w:id="385"/>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6"/>
      <w:bookmarkEnd w:id="387"/>
      <w:bookmarkEnd w:id="388"/>
      <w:bookmarkEnd w:id="389"/>
      <w:bookmarkEnd w:id="390"/>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1" w:name="_Toc198525993"/>
      <w:bookmarkStart w:id="392" w:name="_Toc361679330"/>
      <w:bookmarkStart w:id="393"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1"/>
      <w:bookmarkEnd w:id="392"/>
      <w:r w:rsidR="00F6514D" w:rsidRPr="00677940">
        <w:rPr>
          <w:rFonts w:ascii="Calibri" w:hAnsi="Calibri"/>
        </w:rPr>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4" w:name="_Toc532302884"/>
      <w:bookmarkStart w:id="395" w:name="_Toc281502863"/>
      <w:bookmarkStart w:id="396" w:name="_Toc337198326"/>
      <w:bookmarkStart w:id="397" w:name="_Toc354416093"/>
      <w:bookmarkStart w:id="398" w:name="_Toc445130744"/>
      <w:r w:rsidRPr="00677940">
        <w:rPr>
          <w:rFonts w:ascii="Calibri" w:hAnsi="Calibri"/>
        </w:rPr>
        <w:t xml:space="preserve">Rules for ACL </w:t>
      </w:r>
      <w:bookmarkEnd w:id="394"/>
      <w:r w:rsidRPr="00677940">
        <w:rPr>
          <w:rFonts w:ascii="Calibri" w:hAnsi="Calibri"/>
        </w:rPr>
        <w:t>Creation</w:t>
      </w:r>
      <w:bookmarkEnd w:id="395"/>
      <w:bookmarkEnd w:id="396"/>
      <w:bookmarkEnd w:id="397"/>
      <w:bookmarkEnd w:id="398"/>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399" w:name="_Toc532302885"/>
      <w:bookmarkStart w:id="400" w:name="_Toc281502864"/>
      <w:bookmarkStart w:id="401" w:name="_Toc337198327"/>
      <w:bookmarkStart w:id="402" w:name="_Toc354416094"/>
      <w:bookmarkStart w:id="403" w:name="_Toc445130745"/>
      <w:r w:rsidRPr="00677940">
        <w:rPr>
          <w:rFonts w:ascii="Calibri" w:hAnsi="Calibri"/>
        </w:rPr>
        <w:t>Configuration of Standard IP Access List</w:t>
      </w:r>
      <w:bookmarkEnd w:id="399"/>
      <w:bookmarkEnd w:id="400"/>
      <w:bookmarkEnd w:id="401"/>
      <w:bookmarkEnd w:id="402"/>
      <w:bookmarkEnd w:id="403"/>
    </w:p>
    <w:p w14:paraId="39DA1A23" w14:textId="77777777" w:rsidR="00F6514D" w:rsidRPr="00677940" w:rsidRDefault="00F6514D" w:rsidP="00657E9B">
      <w:pPr>
        <w:pStyle w:val="4"/>
        <w:ind w:left="0" w:right="20"/>
        <w:rPr>
          <w:rFonts w:ascii="Calibri" w:hAnsi="Calibri"/>
        </w:rPr>
      </w:pPr>
      <w:bookmarkStart w:id="404" w:name="_Toc337198328"/>
      <w:r w:rsidRPr="00677940">
        <w:rPr>
          <w:rFonts w:ascii="Calibri" w:hAnsi="Calibri"/>
        </w:rPr>
        <w:t>Permitting any access</w:t>
      </w:r>
      <w:bookmarkEnd w:id="404"/>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5" w:name="_Toc337198330"/>
      <w:r w:rsidRPr="00677940">
        <w:rPr>
          <w:rFonts w:ascii="Calibri" w:hAnsi="Calibri"/>
        </w:rPr>
        <w:t>Permit the Access from a Specific Host Only</w:t>
      </w:r>
      <w:bookmarkEnd w:id="405"/>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6" w:name="_Toc532302887"/>
      <w:bookmarkStart w:id="407" w:name="_Toc281502865"/>
      <w:bookmarkStart w:id="408" w:name="_Toc337198333"/>
      <w:bookmarkStart w:id="409" w:name="_Toc354416095"/>
      <w:bookmarkStart w:id="410" w:name="_Toc445130746"/>
      <w:r w:rsidRPr="00677940">
        <w:rPr>
          <w:rFonts w:ascii="Calibri" w:hAnsi="Calibri"/>
        </w:rPr>
        <w:t>Configuration of Access List for Telnet Connection</w:t>
      </w:r>
      <w:bookmarkEnd w:id="406"/>
      <w:bookmarkEnd w:id="407"/>
      <w:bookmarkEnd w:id="408"/>
      <w:bookmarkEnd w:id="409"/>
      <w:bookmarkEnd w:id="410"/>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1" w:name="_Toc281502866"/>
      <w:bookmarkStart w:id="412" w:name="_Toc337198334"/>
      <w:bookmarkStart w:id="413" w:name="_Toc348625860"/>
      <w:bookmarkStart w:id="414" w:name="_Toc445130747"/>
      <w:r w:rsidRPr="00677940">
        <w:rPr>
          <w:rFonts w:ascii="Calibri" w:hAnsi="Calibri"/>
        </w:rPr>
        <w:lastRenderedPageBreak/>
        <w:t>Banner Configuration</w:t>
      </w:r>
      <w:bookmarkEnd w:id="411"/>
      <w:bookmarkEnd w:id="412"/>
      <w:bookmarkEnd w:id="413"/>
      <w:bookmarkEnd w:id="414"/>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5" w:name="_Toc281502956"/>
      <w:bookmarkStart w:id="416" w:name="_Toc294705586"/>
      <w:bookmarkStart w:id="417" w:name="_Toc348626307"/>
      <w:bookmarkStart w:id="418"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5"/>
      <w:bookmarkEnd w:id="416"/>
      <w:bookmarkEnd w:id="417"/>
      <w:bookmarkEnd w:id="418"/>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45130748"/>
      <w:r w:rsidRPr="00677940">
        <w:rPr>
          <w:rFonts w:ascii="Calibri" w:hAnsi="Calibri"/>
        </w:rPr>
        <w:lastRenderedPageBreak/>
        <w:t>AFSMGR (Alarm Fault Status Manager)</w:t>
      </w:r>
      <w:bookmarkEnd w:id="419"/>
      <w:bookmarkEnd w:id="420"/>
      <w:bookmarkEnd w:id="421"/>
      <w:bookmarkEnd w:id="422"/>
      <w:bookmarkEnd w:id="423"/>
      <w:bookmarkEnd w:id="424"/>
      <w:bookmarkEnd w:id="425"/>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6" w:name="_Toc260339108"/>
      <w:bookmarkStart w:id="427" w:name="_Toc281502868"/>
      <w:bookmarkStart w:id="428" w:name="_Toc337198336"/>
      <w:bookmarkStart w:id="429" w:name="_Toc348625862"/>
      <w:bookmarkStart w:id="430" w:name="_Toc445130749"/>
      <w:r w:rsidRPr="00677940">
        <w:rPr>
          <w:rFonts w:ascii="Calibri" w:hAnsi="Calibri"/>
        </w:rPr>
        <w:t>Setting AFS Alarm</w:t>
      </w:r>
      <w:bookmarkEnd w:id="426"/>
      <w:bookmarkEnd w:id="427"/>
      <w:bookmarkEnd w:id="428"/>
      <w:bookmarkEnd w:id="429"/>
      <w:bookmarkEnd w:id="430"/>
    </w:p>
    <w:p w14:paraId="4D5EC717" w14:textId="77777777" w:rsidR="001D398D" w:rsidRPr="00677940" w:rsidRDefault="005E40EF" w:rsidP="002C0725">
      <w:pPr>
        <w:pStyle w:val="affff4"/>
        <w:wordWrap/>
        <w:ind w:right="20"/>
        <w:rPr>
          <w:rFonts w:ascii="Calibri" w:hAnsi="Calibri"/>
        </w:rPr>
      </w:pPr>
      <w:bookmarkStart w:id="431" w:name="_Toc391575166"/>
      <w:bookmarkStart w:id="432" w:name="_Toc281502957"/>
      <w:bookmarkStart w:id="433"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1"/>
      <w:r w:rsidRPr="00677940">
        <w:rPr>
          <w:rFonts w:ascii="Calibri" w:hAnsi="Calibri"/>
        </w:rPr>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4" w:name="_Toc260339109"/>
      <w:bookmarkStart w:id="435"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6" w:name="_Toc337198337"/>
      <w:bookmarkStart w:id="437" w:name="_Toc348625863"/>
      <w:bookmarkStart w:id="438" w:name="_Toc445130750"/>
      <w:r w:rsidRPr="00677940">
        <w:rPr>
          <w:rFonts w:ascii="Calibri" w:hAnsi="Calibri"/>
        </w:rPr>
        <w:lastRenderedPageBreak/>
        <w:t>Clear AFS Alarm Event</w:t>
      </w:r>
      <w:bookmarkEnd w:id="434"/>
      <w:bookmarkEnd w:id="435"/>
      <w:bookmarkEnd w:id="436"/>
      <w:bookmarkEnd w:id="437"/>
      <w:bookmarkEnd w:id="438"/>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39" w:name="_Toc260339110"/>
      <w:bookmarkStart w:id="440" w:name="_Toc281502870"/>
      <w:bookmarkStart w:id="441" w:name="_Toc337198338"/>
      <w:bookmarkStart w:id="442" w:name="_Toc348625864"/>
      <w:bookmarkStart w:id="443" w:name="_Toc445130751"/>
      <w:r w:rsidRPr="00677940">
        <w:rPr>
          <w:rFonts w:ascii="Calibri" w:hAnsi="Calibri"/>
        </w:rPr>
        <w:t>Clearing AFS history</w:t>
      </w:r>
      <w:bookmarkEnd w:id="439"/>
      <w:bookmarkEnd w:id="440"/>
      <w:bookmarkEnd w:id="441"/>
      <w:bookmarkEnd w:id="442"/>
      <w:bookmarkEnd w:id="443"/>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4" w:name="_Toc260339111"/>
      <w:bookmarkStart w:id="445"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6" w:name="_Toc337198339"/>
      <w:bookmarkStart w:id="447" w:name="_Toc348625865"/>
      <w:bookmarkStart w:id="448" w:name="_Toc445130752"/>
      <w:r w:rsidRPr="00677940">
        <w:rPr>
          <w:rFonts w:ascii="Calibri" w:hAnsi="Calibri"/>
        </w:rPr>
        <w:lastRenderedPageBreak/>
        <w:t xml:space="preserve">Setting AFS Masking </w:t>
      </w:r>
      <w:bookmarkEnd w:id="444"/>
      <w:r w:rsidRPr="00677940">
        <w:rPr>
          <w:rFonts w:ascii="Calibri" w:hAnsi="Calibri"/>
        </w:rPr>
        <w:t>Function</w:t>
      </w:r>
      <w:bookmarkEnd w:id="445"/>
      <w:bookmarkEnd w:id="446"/>
      <w:bookmarkEnd w:id="447"/>
      <w:bookmarkEnd w:id="448"/>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49" w:name="_Toc260339112"/>
      <w:bookmarkStart w:id="450" w:name="_Toc281502872"/>
      <w:bookmarkStart w:id="451" w:name="_Toc337198340"/>
      <w:bookmarkStart w:id="452" w:name="_Toc348625866"/>
      <w:bookmarkStart w:id="453" w:name="_Toc445130753"/>
      <w:r w:rsidRPr="00677940">
        <w:rPr>
          <w:rFonts w:ascii="Calibri" w:hAnsi="Calibri"/>
        </w:rPr>
        <w:t xml:space="preserve">Setting AFS Severity </w:t>
      </w:r>
      <w:bookmarkEnd w:id="449"/>
      <w:r w:rsidRPr="00677940">
        <w:rPr>
          <w:rFonts w:ascii="Calibri" w:hAnsi="Calibri"/>
        </w:rPr>
        <w:t>Class</w:t>
      </w:r>
      <w:bookmarkEnd w:id="450"/>
      <w:bookmarkEnd w:id="451"/>
      <w:bookmarkEnd w:id="452"/>
      <w:bookmarkEnd w:id="453"/>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4" w:name="_Toc260339113"/>
      <w:bookmarkStart w:id="455" w:name="_Toc281502873"/>
      <w:bookmarkStart w:id="456" w:name="_Toc337198341"/>
      <w:bookmarkStart w:id="457" w:name="_Toc348625867"/>
      <w:bookmarkStart w:id="458" w:name="_Toc445130754"/>
      <w:r w:rsidRPr="00677940">
        <w:rPr>
          <w:rFonts w:ascii="Calibri" w:hAnsi="Calibri"/>
        </w:rPr>
        <w:t>Setting AFS SNMP Trap</w:t>
      </w:r>
      <w:bookmarkEnd w:id="454"/>
      <w:bookmarkEnd w:id="455"/>
      <w:bookmarkEnd w:id="456"/>
      <w:bookmarkEnd w:id="457"/>
      <w:bookmarkEnd w:id="458"/>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59" w:name="_Toc281502874"/>
      <w:r w:rsidRPr="00677940">
        <w:rPr>
          <w:rFonts w:ascii="Calibri" w:hAnsi="Calibri"/>
        </w:rPr>
        <w:br w:type="page"/>
      </w:r>
      <w:bookmarkStart w:id="460" w:name="_Toc337198342"/>
      <w:bookmarkStart w:id="461" w:name="_Toc348625868"/>
      <w:bookmarkStart w:id="462" w:name="_Toc445130755"/>
      <w:r w:rsidRPr="00677940">
        <w:rPr>
          <w:rFonts w:ascii="Calibri" w:hAnsi="Calibri"/>
        </w:rPr>
        <w:lastRenderedPageBreak/>
        <w:t xml:space="preserve">Changing AFS </w:t>
      </w:r>
      <w:bookmarkEnd w:id="459"/>
      <w:r w:rsidRPr="00677940">
        <w:rPr>
          <w:rFonts w:ascii="Calibri" w:hAnsi="Calibri"/>
        </w:rPr>
        <w:t>Configuration with default-config</w:t>
      </w:r>
      <w:bookmarkEnd w:id="460"/>
      <w:bookmarkEnd w:id="461"/>
      <w:bookmarkEnd w:id="462"/>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3" w:name="_Toc391378343"/>
      <w:bookmarkStart w:id="464" w:name="_Toc445130756"/>
      <w:r w:rsidRPr="00677940">
        <w:rPr>
          <w:rFonts w:ascii="Calibri" w:hAnsi="Calibri"/>
        </w:rPr>
        <w:lastRenderedPageBreak/>
        <w:t>Interface environment setting</w:t>
      </w:r>
      <w:bookmarkEnd w:id="463"/>
      <w:bookmarkEnd w:id="464"/>
    </w:p>
    <w:p w14:paraId="353633DA" w14:textId="77777777" w:rsidR="00712039" w:rsidRPr="00677940" w:rsidRDefault="00712039" w:rsidP="0021019A">
      <w:pPr>
        <w:pStyle w:val="-1"/>
        <w:ind w:right="20"/>
        <w:rPr>
          <w:rFonts w:ascii="Calibri" w:hAnsi="Calibri" w:cs="Arial"/>
          <w:szCs w:val="18"/>
        </w:rPr>
      </w:pPr>
      <w:bookmarkStart w:id="465" w:name="_Toc294857213"/>
      <w:bookmarkStart w:id="466" w:name="_Toc294857369"/>
      <w:bookmarkStart w:id="467" w:name="_Toc294857435"/>
      <w:bookmarkStart w:id="468" w:name="_Toc294877578"/>
      <w:bookmarkStart w:id="469" w:name="_Toc294878105"/>
      <w:bookmarkStart w:id="470" w:name="_Toc294879730"/>
      <w:bookmarkStart w:id="471" w:name="_Toc294880414"/>
      <w:bookmarkStart w:id="472" w:name="_Toc294880940"/>
      <w:bookmarkStart w:id="473" w:name="_Toc294882244"/>
      <w:bookmarkStart w:id="474" w:name="_Toc294882769"/>
      <w:bookmarkStart w:id="475" w:name="_Toc295242031"/>
      <w:bookmarkStart w:id="476" w:name="_Toc295242472"/>
      <w:bookmarkStart w:id="477" w:name="_Toc295290792"/>
      <w:bookmarkStart w:id="478" w:name="_Toc295390127"/>
      <w:bookmarkStart w:id="479" w:name="_Toc295402208"/>
      <w:bookmarkStart w:id="480" w:name="_Toc295402251"/>
      <w:bookmarkStart w:id="481" w:name="_Toc295470729"/>
      <w:bookmarkStart w:id="482" w:name="_Toc295741847"/>
      <w:bookmarkStart w:id="483" w:name="_Toc295750536"/>
      <w:bookmarkStart w:id="484" w:name="_Toc295808292"/>
      <w:bookmarkStart w:id="485" w:name="_Toc295808964"/>
      <w:bookmarkStart w:id="486" w:name="_Toc295819976"/>
      <w:bookmarkStart w:id="487" w:name="_Toc295820010"/>
      <w:bookmarkStart w:id="488" w:name="_Toc295820045"/>
      <w:bookmarkStart w:id="489" w:name="_Toc295825887"/>
      <w:bookmarkStart w:id="490" w:name="_Toc295832329"/>
      <w:bookmarkStart w:id="491" w:name="_Toc295832371"/>
      <w:bookmarkStart w:id="492" w:name="_Toc295833047"/>
      <w:bookmarkStart w:id="493" w:name="_Toc295833811"/>
      <w:bookmarkStart w:id="494" w:name="_Toc295836561"/>
      <w:bookmarkStart w:id="495" w:name="_Toc295894109"/>
      <w:bookmarkStart w:id="496" w:name="_Toc295987269"/>
      <w:bookmarkStart w:id="497" w:name="_Toc296000199"/>
      <w:bookmarkStart w:id="498" w:name="_Toc296001293"/>
      <w:bookmarkStart w:id="499" w:name="_Toc296020324"/>
      <w:bookmarkStart w:id="500" w:name="_Toc296083558"/>
      <w:bookmarkStart w:id="501" w:name="_Toc296087029"/>
      <w:bookmarkStart w:id="502" w:name="_Toc296176539"/>
      <w:bookmarkStart w:id="503" w:name="_Toc296177314"/>
      <w:bookmarkStart w:id="504" w:name="_Toc296180921"/>
      <w:bookmarkStart w:id="505" w:name="_Toc296181998"/>
      <w:bookmarkStart w:id="506" w:name="_Toc296182772"/>
      <w:bookmarkStart w:id="507" w:name="_Toc296184011"/>
      <w:bookmarkStart w:id="508" w:name="_Toc296339841"/>
      <w:bookmarkStart w:id="509" w:name="_Toc296340621"/>
      <w:bookmarkStart w:id="510" w:name="_Toc296671335"/>
      <w:bookmarkStart w:id="511" w:name="_Toc296671814"/>
      <w:bookmarkStart w:id="512" w:name="_Toc296690634"/>
      <w:bookmarkStart w:id="513" w:name="_Toc296959243"/>
      <w:bookmarkStart w:id="514" w:name="_Toc297822515"/>
      <w:bookmarkStart w:id="515" w:name="_Toc306024367"/>
      <w:bookmarkStart w:id="516" w:name="_Toc306029262"/>
      <w:bookmarkStart w:id="517" w:name="_Toc306092019"/>
      <w:bookmarkStart w:id="518" w:name="_Toc306093356"/>
      <w:bookmarkStart w:id="519" w:name="_Toc306283323"/>
      <w:bookmarkStart w:id="520" w:name="_Toc306284128"/>
      <w:bookmarkStart w:id="521" w:name="_Toc306284933"/>
      <w:bookmarkStart w:id="522" w:name="_Toc325378201"/>
      <w:bookmarkStart w:id="523" w:name="_Toc327782391"/>
      <w:bookmarkStart w:id="524" w:name="_Toc329073610"/>
      <w:bookmarkStart w:id="525" w:name="_Toc329076552"/>
      <w:bookmarkStart w:id="526" w:name="_Toc335384392"/>
      <w:bookmarkStart w:id="527" w:name="_Toc335385205"/>
      <w:bookmarkStart w:id="528" w:name="_Toc335386018"/>
      <w:bookmarkStart w:id="529" w:name="_Toc335640796"/>
      <w:bookmarkStart w:id="530" w:name="_Toc336588056"/>
      <w:bookmarkStart w:id="531" w:name="_Toc336589625"/>
      <w:bookmarkStart w:id="532" w:name="_Toc336590495"/>
      <w:bookmarkStart w:id="533" w:name="_Toc336591231"/>
      <w:bookmarkStart w:id="534" w:name="_Toc336604848"/>
      <w:bookmarkStart w:id="535" w:name="_Toc336605828"/>
      <w:bookmarkStart w:id="536" w:name="_Toc337193645"/>
      <w:bookmarkStart w:id="537" w:name="_Toc337194452"/>
      <w:bookmarkStart w:id="538" w:name="_Toc337195528"/>
      <w:bookmarkStart w:id="539" w:name="_Toc337196288"/>
      <w:bookmarkStart w:id="540" w:name="_Toc337197048"/>
      <w:bookmarkStart w:id="541" w:name="_Toc337199438"/>
      <w:bookmarkStart w:id="542" w:name="_Toc337200236"/>
      <w:bookmarkStart w:id="543" w:name="_Toc337201152"/>
      <w:bookmarkStart w:id="544" w:name="_Toc337728679"/>
      <w:bookmarkStart w:id="545" w:name="_Toc337819152"/>
      <w:bookmarkStart w:id="546" w:name="_Toc338755976"/>
      <w:bookmarkStart w:id="547" w:name="_Toc339539489"/>
      <w:bookmarkStart w:id="548" w:name="_Toc340647701"/>
      <w:bookmarkStart w:id="549" w:name="_Toc340663621"/>
      <w:bookmarkStart w:id="550" w:name="_Toc341455511"/>
      <w:bookmarkStart w:id="551" w:name="_Toc341693749"/>
      <w:bookmarkStart w:id="552" w:name="_Toc341699483"/>
      <w:bookmarkStart w:id="553" w:name="_Toc341886307"/>
      <w:bookmarkStart w:id="554" w:name="_Toc341976104"/>
      <w:bookmarkStart w:id="555" w:name="_Toc342046074"/>
      <w:bookmarkStart w:id="556" w:name="_Toc343863859"/>
      <w:bookmarkStart w:id="557" w:name="_Toc363747338"/>
      <w:bookmarkStart w:id="558" w:name="_Toc391378344"/>
      <w:r w:rsidRPr="00677940">
        <w:rPr>
          <w:rFonts w:ascii="Calibri" w:hAnsi="Calibri" w:cs="Arial"/>
          <w:szCs w:val="18"/>
        </w:rPr>
        <w:t>This chapter describes the system interface.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B701253" w14:textId="77777777" w:rsidR="00712039" w:rsidRPr="00677940" w:rsidRDefault="00712039" w:rsidP="0021019A">
      <w:pPr>
        <w:pStyle w:val="2"/>
        <w:ind w:right="20"/>
        <w:rPr>
          <w:rFonts w:ascii="Calibri" w:hAnsi="Calibri"/>
        </w:rPr>
      </w:pPr>
      <w:bookmarkStart w:id="559" w:name="_Toc445130757"/>
      <w:r w:rsidRPr="00677940">
        <w:rPr>
          <w:rFonts w:ascii="Calibri" w:hAnsi="Calibri"/>
        </w:rPr>
        <w:lastRenderedPageBreak/>
        <w:t>Overview</w:t>
      </w:r>
      <w:bookmarkEnd w:id="559"/>
    </w:p>
    <w:p w14:paraId="157BFC15" w14:textId="34A205A1" w:rsidR="00712039" w:rsidRPr="00677940" w:rsidRDefault="00712039" w:rsidP="002C0725">
      <w:pPr>
        <w:pStyle w:val="a3"/>
        <w:ind w:right="20"/>
        <w:rPr>
          <w:rFonts w:ascii="Calibri" w:hAnsi="Calibri"/>
        </w:rPr>
      </w:pPr>
      <w:bookmarkStart w:id="560" w:name="_Toc294800421"/>
      <w:bookmarkStart w:id="561" w:name="_Toc294800745"/>
      <w:bookmarkStart w:id="562" w:name="_Toc294800840"/>
      <w:bookmarkStart w:id="563" w:name="_Toc294800876"/>
      <w:bookmarkStart w:id="564" w:name="_Toc294856164"/>
      <w:bookmarkStart w:id="565" w:name="_Toc294856711"/>
      <w:bookmarkStart w:id="566" w:name="_Toc294857214"/>
      <w:r w:rsidRPr="00677940">
        <w:rPr>
          <w:rFonts w:ascii="Calibri" w:hAnsi="Calibri"/>
        </w:rPr>
        <w:t xml:space="preserve">The interfaces supported in </w:t>
      </w:r>
      <w:r w:rsidR="001A4CDC"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are as follows</w:t>
      </w:r>
      <w:bookmarkEnd w:id="560"/>
      <w:bookmarkEnd w:id="561"/>
      <w:bookmarkEnd w:id="562"/>
      <w:bookmarkEnd w:id="563"/>
      <w:bookmarkEnd w:id="564"/>
      <w:bookmarkEnd w:id="565"/>
      <w:bookmarkEnd w:id="566"/>
      <w:r w:rsidRPr="00677940">
        <w:rPr>
          <w:rFonts w:ascii="Calibri" w:hAnsi="Calibri"/>
        </w:rPr>
        <w:t>:</w:t>
      </w:r>
    </w:p>
    <w:p w14:paraId="508263E8" w14:textId="1EE77A12" w:rsidR="005E40EF" w:rsidRPr="00677940" w:rsidRDefault="005E40EF" w:rsidP="002C0725">
      <w:pPr>
        <w:pStyle w:val="afffff3"/>
        <w:ind w:right="20"/>
        <w:rPr>
          <w:rFonts w:ascii="Calibri" w:hAnsi="Calibri"/>
        </w:rPr>
      </w:pPr>
      <w:bookmarkStart w:id="567"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Interfaces Supported in </w:t>
      </w:r>
      <w:r w:rsidR="002D70ED" w:rsidRPr="00677940">
        <w:rPr>
          <w:rFonts w:ascii="Calibri" w:hAnsi="Calibri"/>
        </w:rPr>
        <w:t>the C9500 series</w:t>
      </w:r>
      <w:bookmarkEnd w:id="567"/>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8" w:name="_Toc532302890"/>
      <w:bookmarkStart w:id="569" w:name="_Toc280899124"/>
      <w:bookmarkStart w:id="570" w:name="_Toc292809775"/>
      <w:bookmarkStart w:id="571" w:name="_Toc337198345"/>
      <w:bookmarkStart w:id="572" w:name="_Toc354416107"/>
      <w:bookmarkStart w:id="573" w:name="_Toc445130758"/>
      <w:r w:rsidRPr="00677940">
        <w:rPr>
          <w:rFonts w:ascii="Calibri" w:hAnsi="Calibri"/>
        </w:rPr>
        <w:lastRenderedPageBreak/>
        <w:t>Common Commands</w:t>
      </w:r>
      <w:bookmarkEnd w:id="568"/>
      <w:bookmarkEnd w:id="569"/>
      <w:bookmarkEnd w:id="570"/>
      <w:bookmarkEnd w:id="571"/>
      <w:bookmarkEnd w:id="572"/>
      <w:bookmarkEnd w:id="573"/>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4"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5" w:name="_Toc532302891"/>
      <w:bookmarkStart w:id="576" w:name="_Toc198607476"/>
      <w:bookmarkStart w:id="577" w:name="_Toc363228297"/>
      <w:bookmarkStart w:id="578" w:name="_Toc445130759"/>
      <w:r w:rsidRPr="00677940">
        <w:rPr>
          <w:rFonts w:ascii="Calibri" w:hAnsi="Calibri"/>
        </w:rPr>
        <w:t>Interface name</w:t>
      </w:r>
      <w:bookmarkEnd w:id="575"/>
      <w:bookmarkEnd w:id="576"/>
      <w:bookmarkEnd w:id="577"/>
      <w:bookmarkEnd w:id="578"/>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79"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0" w:name="_Toc532303063"/>
      <w:bookmarkStart w:id="581" w:name="_Toc198534959"/>
      <w:bookmarkStart w:id="582" w:name="_Toc361679333"/>
      <w:r w:rsidRPr="00677940">
        <w:rPr>
          <w:rFonts w:ascii="Calibri" w:hAnsi="Calibri"/>
        </w:rPr>
        <w:t xml:space="preserve"> Interface name</w:t>
      </w:r>
      <w:bookmarkEnd w:id="579"/>
      <w:bookmarkEnd w:id="580"/>
      <w:bookmarkEnd w:id="581"/>
      <w:bookmarkEnd w:id="582"/>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3" w:name="_Toc532302892"/>
      <w:bookmarkStart w:id="584" w:name="_Toc198607477"/>
      <w:bookmarkStart w:id="585" w:name="_Toc363228298"/>
      <w:bookmarkStart w:id="586" w:name="_Toc445130760"/>
      <w:r w:rsidRPr="00677940">
        <w:rPr>
          <w:rFonts w:ascii="Calibri" w:hAnsi="Calibri"/>
        </w:rPr>
        <w:t>Interface id</w:t>
      </w:r>
      <w:bookmarkEnd w:id="583"/>
      <w:bookmarkEnd w:id="584"/>
      <w:bookmarkEnd w:id="585"/>
      <w:bookmarkEnd w:id="586"/>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7"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7"/>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8" w:name="_Toc532302893"/>
      <w:bookmarkStart w:id="589" w:name="_Toc280899127"/>
      <w:bookmarkStart w:id="590" w:name="_Toc292809778"/>
      <w:bookmarkStart w:id="591" w:name="_Toc337198348"/>
      <w:bookmarkStart w:id="592" w:name="_Toc354416110"/>
      <w:bookmarkStart w:id="593" w:name="_Toc445130761"/>
      <w:r w:rsidRPr="00677940">
        <w:rPr>
          <w:rFonts w:ascii="Calibri" w:hAnsi="Calibri"/>
        </w:rPr>
        <w:lastRenderedPageBreak/>
        <w:t>Interface mode prompt</w:t>
      </w:r>
      <w:bookmarkEnd w:id="588"/>
      <w:bookmarkEnd w:id="589"/>
      <w:bookmarkEnd w:id="590"/>
      <w:bookmarkEnd w:id="591"/>
      <w:bookmarkEnd w:id="592"/>
      <w:bookmarkEnd w:id="593"/>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4" w:name="_Toc532302894"/>
    </w:p>
    <w:p w14:paraId="32A46C6E" w14:textId="77777777" w:rsidR="00712039" w:rsidRPr="00677940" w:rsidRDefault="00712039" w:rsidP="0086443A">
      <w:pPr>
        <w:pStyle w:val="3"/>
        <w:ind w:left="0" w:right="20"/>
        <w:rPr>
          <w:rFonts w:ascii="Calibri" w:hAnsi="Calibri"/>
        </w:rPr>
      </w:pPr>
      <w:bookmarkStart w:id="595" w:name="_Toc198607479"/>
      <w:bookmarkStart w:id="596" w:name="_Toc363228300"/>
      <w:bookmarkStart w:id="597" w:name="_Toc445130762"/>
      <w:r w:rsidRPr="00677940">
        <w:rPr>
          <w:rFonts w:ascii="Calibri" w:hAnsi="Calibri"/>
        </w:rPr>
        <w:t xml:space="preserve">Description </w:t>
      </w:r>
      <w:bookmarkEnd w:id="594"/>
      <w:bookmarkEnd w:id="595"/>
      <w:bookmarkEnd w:id="596"/>
      <w:r w:rsidRPr="00677940">
        <w:rPr>
          <w:rFonts w:ascii="Calibri" w:hAnsi="Calibri"/>
        </w:rPr>
        <w:t>Command</w:t>
      </w:r>
      <w:bookmarkEnd w:id="597"/>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8" w:name="_Toc532302895"/>
      <w:bookmarkStart w:id="599" w:name="_Toc280899129"/>
      <w:bookmarkStart w:id="600" w:name="_Toc292809780"/>
      <w:bookmarkStart w:id="601" w:name="_Toc337198350"/>
      <w:bookmarkStart w:id="602" w:name="_Toc354416112"/>
      <w:bookmarkStart w:id="603" w:name="_Toc445130763"/>
      <w:r w:rsidRPr="00677940">
        <w:rPr>
          <w:rFonts w:ascii="Calibri" w:hAnsi="Calibri"/>
        </w:rPr>
        <w:lastRenderedPageBreak/>
        <w:t>Show Interface Information</w:t>
      </w:r>
      <w:bookmarkEnd w:id="598"/>
      <w:bookmarkEnd w:id="599"/>
      <w:bookmarkEnd w:id="600"/>
      <w:bookmarkEnd w:id="601"/>
      <w:bookmarkEnd w:id="602"/>
      <w:bookmarkEnd w:id="603"/>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4"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4"/>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5" w:name="_Toc532302896"/>
      <w:bookmarkStart w:id="606" w:name="_Toc198607481"/>
      <w:bookmarkStart w:id="607" w:name="_Toc363228302"/>
      <w:bookmarkStart w:id="608" w:name="_Toc445130764"/>
      <w:r w:rsidRPr="00677940">
        <w:rPr>
          <w:rFonts w:ascii="Calibri" w:hAnsi="Calibri"/>
        </w:rPr>
        <w:t>S</w:t>
      </w:r>
      <w:r w:rsidR="00712039" w:rsidRPr="00677940">
        <w:rPr>
          <w:rFonts w:ascii="Calibri" w:hAnsi="Calibri"/>
        </w:rPr>
        <w:t xml:space="preserve">how interface </w:t>
      </w:r>
      <w:bookmarkEnd w:id="605"/>
      <w:bookmarkEnd w:id="606"/>
      <w:bookmarkEnd w:id="607"/>
      <w:r w:rsidR="00712039" w:rsidRPr="00677940">
        <w:rPr>
          <w:rFonts w:ascii="Calibri" w:hAnsi="Calibri"/>
        </w:rPr>
        <w:t>Command</w:t>
      </w:r>
      <w:bookmarkEnd w:id="608"/>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09" w:name="_Toc532302897"/>
      <w:bookmarkStart w:id="610" w:name="_Toc198607482"/>
      <w:bookmarkStart w:id="611"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2" w:name="_Toc445130765"/>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09"/>
      <w:bookmarkEnd w:id="610"/>
      <w:bookmarkEnd w:id="611"/>
      <w:r w:rsidR="00712039" w:rsidRPr="00677940">
        <w:rPr>
          <w:rFonts w:ascii="Calibri" w:hAnsi="Calibri"/>
        </w:rPr>
        <w:t>Command</w:t>
      </w:r>
      <w:bookmarkEnd w:id="612"/>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lastRenderedPageBreak/>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3" w:name="_Toc532302898"/>
      <w:bookmarkStart w:id="614" w:name="_Toc198607483"/>
      <w:bookmarkStart w:id="615" w:name="_Toc363228304"/>
      <w:bookmarkStart w:id="616" w:name="_Toc445130766"/>
      <w:r w:rsidRPr="00677940">
        <w:rPr>
          <w:rFonts w:ascii="Calibri" w:hAnsi="Calibri"/>
        </w:rPr>
        <w:t>Show interface trunk</w:t>
      </w:r>
      <w:bookmarkEnd w:id="613"/>
      <w:bookmarkEnd w:id="614"/>
      <w:bookmarkEnd w:id="615"/>
      <w:r w:rsidR="006E0984" w:rsidRPr="00677940">
        <w:rPr>
          <w:rFonts w:ascii="Calibri" w:hAnsi="Calibri"/>
        </w:rPr>
        <w:t xml:space="preserve"> Command</w:t>
      </w:r>
      <w:bookmarkEnd w:id="616"/>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7" w:name="_Toc334800338"/>
      <w:bookmarkStart w:id="618" w:name="_Toc390845059"/>
      <w:bookmarkStart w:id="619" w:name="_Toc445130767"/>
      <w:r w:rsidRPr="00677940">
        <w:rPr>
          <w:rFonts w:ascii="Calibri" w:hAnsi="Calibri"/>
        </w:rPr>
        <w:t xml:space="preserve">show idprom </w:t>
      </w:r>
      <w:bookmarkEnd w:id="617"/>
      <w:bookmarkEnd w:id="618"/>
      <w:r w:rsidR="00D6599D" w:rsidRPr="00677940">
        <w:rPr>
          <w:rFonts w:ascii="Calibri" w:hAnsi="Calibri"/>
        </w:rPr>
        <w:t>Command</w:t>
      </w:r>
      <w:bookmarkEnd w:id="619"/>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170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lastRenderedPageBreak/>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lastRenderedPageBreak/>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0" w:name="_Toc532302899"/>
      <w:bookmarkStart w:id="621" w:name="_Toc280899133"/>
      <w:bookmarkStart w:id="622" w:name="_Toc292809784"/>
      <w:bookmarkStart w:id="623" w:name="_Toc337198354"/>
      <w:bookmarkStart w:id="624" w:name="_Toc354416116"/>
      <w:bookmarkStart w:id="625" w:name="_Toc445130768"/>
      <w:r w:rsidRPr="00677940">
        <w:rPr>
          <w:rFonts w:ascii="Calibri" w:hAnsi="Calibri"/>
        </w:rPr>
        <w:lastRenderedPageBreak/>
        <w:t>Physical Port Configuration</w:t>
      </w:r>
      <w:bookmarkEnd w:id="620"/>
      <w:bookmarkEnd w:id="621"/>
      <w:bookmarkEnd w:id="622"/>
      <w:bookmarkEnd w:id="623"/>
      <w:bookmarkEnd w:id="624"/>
      <w:bookmarkEnd w:id="625"/>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6"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6"/>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7" w:name="_Toc532302900"/>
      <w:bookmarkStart w:id="628" w:name="_Toc198607485"/>
      <w:bookmarkStart w:id="629" w:name="_Toc363228306"/>
      <w:bookmarkStart w:id="630" w:name="_Toc445130769"/>
      <w:r w:rsidRPr="00677940">
        <w:rPr>
          <w:rFonts w:ascii="Calibri" w:hAnsi="Calibri"/>
        </w:rPr>
        <w:t>Shutdown</w:t>
      </w:r>
      <w:bookmarkEnd w:id="627"/>
      <w:bookmarkEnd w:id="628"/>
      <w:bookmarkEnd w:id="629"/>
      <w:bookmarkEnd w:id="630"/>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1" w:name="_Toc198607487"/>
      <w:bookmarkStart w:id="632" w:name="_Toc363228308"/>
      <w:bookmarkStart w:id="633" w:name="_Toc445130770"/>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1"/>
      <w:bookmarkEnd w:id="632"/>
      <w:bookmarkEnd w:id="633"/>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4" w:name="_Toc445130771"/>
      <w:r w:rsidRPr="00677940">
        <w:rPr>
          <w:rFonts w:ascii="Calibri" w:hAnsi="Calibri"/>
        </w:rPr>
        <w:t>Uplink Line Speed setting</w:t>
      </w:r>
      <w:bookmarkEnd w:id="634"/>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5" w:name="_Toc198607489"/>
      <w:bookmarkStart w:id="636" w:name="_Toc363228310"/>
      <w:bookmarkStart w:id="637" w:name="_Toc445130772"/>
      <w:r w:rsidRPr="00677940">
        <w:rPr>
          <w:rFonts w:ascii="Calibri" w:hAnsi="Calibri"/>
        </w:rPr>
        <w:lastRenderedPageBreak/>
        <w:t>Storm Control</w:t>
      </w:r>
      <w:bookmarkEnd w:id="635"/>
      <w:bookmarkEnd w:id="636"/>
      <w:bookmarkEnd w:id="637"/>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8" w:name="_Toc354416556"/>
      <w:bookmarkStart w:id="639"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8"/>
      <w:bookmarkEnd w:id="63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0" w:name="_Toc532302902"/>
      <w:bookmarkStart w:id="641" w:name="_Toc198607490"/>
      <w:bookmarkStart w:id="642" w:name="_Toc363228311"/>
      <w:bookmarkStart w:id="643" w:name="_Toc445130773"/>
      <w:r w:rsidRPr="00677940">
        <w:rPr>
          <w:rFonts w:ascii="Calibri" w:hAnsi="Calibri"/>
        </w:rPr>
        <w:lastRenderedPageBreak/>
        <w:t>Port mirroring</w:t>
      </w:r>
      <w:bookmarkEnd w:id="640"/>
      <w:bookmarkEnd w:id="641"/>
      <w:bookmarkEnd w:id="642"/>
      <w:bookmarkEnd w:id="643"/>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4"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4"/>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5" w:name="_Toc532302904"/>
      <w:bookmarkStart w:id="646" w:name="_Toc280899140"/>
      <w:bookmarkStart w:id="647" w:name="_Toc292809791"/>
      <w:bookmarkStart w:id="648" w:name="_Toc337198361"/>
      <w:bookmarkStart w:id="649" w:name="_Toc354416123"/>
      <w:bookmarkStart w:id="650" w:name="_Toc445130774"/>
      <w:r w:rsidRPr="00677940">
        <w:rPr>
          <w:rFonts w:ascii="Calibri" w:hAnsi="Calibri"/>
        </w:rPr>
        <w:lastRenderedPageBreak/>
        <w:t>Layer 2 Interface Configuration</w:t>
      </w:r>
      <w:bookmarkEnd w:id="645"/>
      <w:bookmarkEnd w:id="646"/>
      <w:bookmarkEnd w:id="647"/>
      <w:bookmarkEnd w:id="648"/>
      <w:bookmarkEnd w:id="649"/>
      <w:bookmarkEnd w:id="650"/>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1" w:name="_Toc532302905"/>
      <w:bookmarkStart w:id="652" w:name="_Toc198607492"/>
      <w:bookmarkStart w:id="653" w:name="_Toc363228313"/>
      <w:bookmarkStart w:id="654" w:name="_Toc445130775"/>
      <w:r w:rsidRPr="00677940">
        <w:rPr>
          <w:rFonts w:ascii="Calibri" w:hAnsi="Calibri"/>
        </w:rPr>
        <w:t>VLAN Trunking</w:t>
      </w:r>
      <w:bookmarkEnd w:id="651"/>
      <w:bookmarkEnd w:id="652"/>
      <w:bookmarkEnd w:id="653"/>
      <w:bookmarkEnd w:id="654"/>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5" w:name="_Toc532302906"/>
      <w:bookmarkStart w:id="656" w:name="_Toc280899142"/>
      <w:bookmarkStart w:id="657" w:name="_Toc292809793"/>
      <w:bookmarkStart w:id="658" w:name="_Toc337198363"/>
      <w:bookmarkStart w:id="659" w:name="_Toc354416125"/>
      <w:bookmarkStart w:id="660" w:name="_Toc445130776"/>
      <w:r w:rsidRPr="00677940">
        <w:rPr>
          <w:rFonts w:ascii="Calibri" w:hAnsi="Calibri"/>
        </w:rPr>
        <w:t>Layer 2 Interface mode</w:t>
      </w:r>
      <w:bookmarkEnd w:id="655"/>
      <w:bookmarkEnd w:id="656"/>
      <w:bookmarkEnd w:id="657"/>
      <w:bookmarkEnd w:id="658"/>
      <w:bookmarkEnd w:id="659"/>
      <w:bookmarkEnd w:id="660"/>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1" w:name="_Toc532303067"/>
      <w:bookmarkStart w:id="662"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1"/>
      <w:r w:rsidR="00712039" w:rsidRPr="00677940">
        <w:rPr>
          <w:rFonts w:ascii="Calibri" w:hAnsi="Calibri"/>
        </w:rPr>
        <w:t xml:space="preserve">Layer 2 Interface mode supported in </w:t>
      </w:r>
      <w:r w:rsidR="002D70ED" w:rsidRPr="00677940">
        <w:rPr>
          <w:rFonts w:ascii="Calibri" w:hAnsi="Calibri"/>
        </w:rPr>
        <w:t>the C9500 series</w:t>
      </w:r>
      <w:bookmarkEnd w:id="66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3" w:name="_Toc532302907"/>
      <w:bookmarkStart w:id="664" w:name="_Toc280899143"/>
      <w:bookmarkStart w:id="665" w:name="_Toc292809794"/>
      <w:bookmarkStart w:id="666" w:name="_Toc337198364"/>
      <w:bookmarkStart w:id="667" w:name="_Toc354416126"/>
      <w:bookmarkStart w:id="668" w:name="_Toc445130777"/>
      <w:r w:rsidRPr="00677940">
        <w:rPr>
          <w:rFonts w:ascii="Calibri" w:hAnsi="Calibri"/>
        </w:rPr>
        <w:t>Layer 2 Interface Defaults</w:t>
      </w:r>
      <w:bookmarkEnd w:id="663"/>
      <w:bookmarkEnd w:id="664"/>
      <w:bookmarkEnd w:id="665"/>
      <w:bookmarkEnd w:id="666"/>
      <w:bookmarkEnd w:id="667"/>
      <w:bookmarkEnd w:id="668"/>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69" w:name="_Toc532303068"/>
      <w:bookmarkStart w:id="670" w:name="_Toc198534964"/>
      <w:bookmarkStart w:id="671" w:name="_Toc361679338"/>
      <w:bookmarkStart w:id="672"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69"/>
      <w:bookmarkEnd w:id="670"/>
      <w:bookmarkEnd w:id="671"/>
      <w:r w:rsidR="00712039" w:rsidRPr="00677940">
        <w:rPr>
          <w:rFonts w:ascii="Calibri" w:hAnsi="Calibri"/>
        </w:rPr>
        <w:t xml:space="preserve"> Layer 2 Interface Defaults</w:t>
      </w:r>
      <w:bookmarkEnd w:id="67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3" w:name="_Toc532302908"/>
      <w:bookmarkStart w:id="674" w:name="_Toc280899144"/>
      <w:bookmarkStart w:id="675" w:name="_Toc292809795"/>
      <w:bookmarkStart w:id="676" w:name="_Toc337198365"/>
      <w:bookmarkStart w:id="677" w:name="_Toc354416127"/>
      <w:bookmarkStart w:id="678" w:name="_Toc445130778"/>
      <w:r w:rsidRPr="00677940">
        <w:rPr>
          <w:rFonts w:ascii="Calibri" w:hAnsi="Calibri"/>
        </w:rPr>
        <w:t>Enabling/disabling Layer 2 Interface</w:t>
      </w:r>
      <w:bookmarkEnd w:id="673"/>
      <w:bookmarkEnd w:id="674"/>
      <w:bookmarkEnd w:id="675"/>
      <w:bookmarkEnd w:id="676"/>
      <w:bookmarkEnd w:id="677"/>
      <w:bookmarkEnd w:id="678"/>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79" w:name="_Toc532303069"/>
      <w:bookmarkStart w:id="680" w:name="_Toc198534965"/>
      <w:bookmarkStart w:id="681" w:name="_Toc361679339"/>
      <w:bookmarkStart w:id="682"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79"/>
      <w:bookmarkEnd w:id="680"/>
      <w:bookmarkEnd w:id="681"/>
      <w:r w:rsidR="00712039" w:rsidRPr="00677940">
        <w:rPr>
          <w:rFonts w:ascii="Calibri" w:hAnsi="Calibri"/>
        </w:rPr>
        <w:t>Commands to enable/disable Layer 2 interface configuration</w:t>
      </w:r>
      <w:bookmarkEnd w:id="68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lastRenderedPageBreak/>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3" w:name="_Toc532302909"/>
      <w:bookmarkStart w:id="684" w:name="_Toc198607496"/>
      <w:bookmarkStart w:id="685" w:name="_Toc363228317"/>
      <w:bookmarkStart w:id="686" w:name="_Toc445130779"/>
      <w:r w:rsidRPr="00677940">
        <w:rPr>
          <w:rFonts w:ascii="Calibri" w:hAnsi="Calibri"/>
        </w:rPr>
        <w:t xml:space="preserve">Trunk port </w:t>
      </w:r>
      <w:bookmarkEnd w:id="683"/>
      <w:bookmarkEnd w:id="684"/>
      <w:bookmarkEnd w:id="685"/>
      <w:r w:rsidRPr="00677940">
        <w:rPr>
          <w:rFonts w:ascii="Calibri" w:hAnsi="Calibri"/>
        </w:rPr>
        <w:t>setting</w:t>
      </w:r>
      <w:bookmarkEnd w:id="686"/>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7"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7"/>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8" w:name="_Toc532302910"/>
      <w:bookmarkStart w:id="689" w:name="_Toc198607497"/>
      <w:bookmarkStart w:id="690" w:name="_Toc363228318"/>
      <w:bookmarkStart w:id="691" w:name="_Toc445130780"/>
      <w:r w:rsidRPr="00677940">
        <w:rPr>
          <w:rFonts w:ascii="Calibri" w:hAnsi="Calibri"/>
        </w:rPr>
        <w:t xml:space="preserve">Access port </w:t>
      </w:r>
      <w:bookmarkEnd w:id="688"/>
      <w:bookmarkEnd w:id="689"/>
      <w:bookmarkEnd w:id="690"/>
      <w:r w:rsidRPr="00677940">
        <w:rPr>
          <w:rFonts w:ascii="Calibri" w:hAnsi="Calibri"/>
        </w:rPr>
        <w:t>setting</w:t>
      </w:r>
      <w:bookmarkEnd w:id="691"/>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2"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2"/>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3" w:name="_Toc532302911"/>
      <w:bookmarkStart w:id="694" w:name="_Toc198607498"/>
      <w:bookmarkStart w:id="695" w:name="_Toc363228319"/>
      <w:bookmarkStart w:id="696" w:name="_Toc445130781"/>
      <w:r w:rsidRPr="00677940">
        <w:rPr>
          <w:rFonts w:ascii="Calibri" w:hAnsi="Calibri"/>
        </w:rPr>
        <w:lastRenderedPageBreak/>
        <w:t>Port group</w:t>
      </w:r>
      <w:bookmarkEnd w:id="693"/>
      <w:bookmarkEnd w:id="694"/>
      <w:bookmarkEnd w:id="695"/>
      <w:bookmarkEnd w:id="696"/>
    </w:p>
    <w:p w14:paraId="7559D574" w14:textId="77777777" w:rsidR="00712039" w:rsidRPr="00677940" w:rsidRDefault="00712039" w:rsidP="001E0166">
      <w:pPr>
        <w:pStyle w:val="3"/>
        <w:ind w:left="0" w:right="20"/>
        <w:rPr>
          <w:rFonts w:ascii="Calibri" w:hAnsi="Calibri"/>
        </w:rPr>
      </w:pPr>
      <w:bookmarkStart w:id="697" w:name="_Toc532302912"/>
      <w:bookmarkStart w:id="698" w:name="_Toc280899148"/>
      <w:bookmarkStart w:id="699" w:name="_Toc292809799"/>
      <w:bookmarkStart w:id="700" w:name="_Toc337198369"/>
      <w:bookmarkStart w:id="701" w:name="_Toc354416131"/>
      <w:bookmarkStart w:id="702" w:name="_Toc445130782"/>
      <w:r w:rsidRPr="00677940">
        <w:rPr>
          <w:rFonts w:ascii="Calibri" w:hAnsi="Calibri"/>
        </w:rPr>
        <w:t xml:space="preserve">Overview of Port </w:t>
      </w:r>
      <w:bookmarkEnd w:id="697"/>
      <w:bookmarkEnd w:id="698"/>
      <w:bookmarkEnd w:id="699"/>
      <w:r w:rsidRPr="00677940">
        <w:rPr>
          <w:rFonts w:ascii="Calibri" w:hAnsi="Calibri"/>
        </w:rPr>
        <w:t>Group</w:t>
      </w:r>
      <w:bookmarkEnd w:id="700"/>
      <w:bookmarkEnd w:id="701"/>
      <w:bookmarkEnd w:id="702"/>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3" w:name="_Toc532302914"/>
      <w:bookmarkStart w:id="704" w:name="_Toc198607500"/>
      <w:bookmarkStart w:id="705" w:name="_Toc363228321"/>
      <w:bookmarkStart w:id="706" w:name="_Toc445130783"/>
      <w:r w:rsidRPr="00677940">
        <w:rPr>
          <w:rFonts w:ascii="Calibri" w:hAnsi="Calibri"/>
        </w:rPr>
        <w:t>Port group configuration</w:t>
      </w:r>
      <w:bookmarkEnd w:id="703"/>
      <w:bookmarkEnd w:id="704"/>
      <w:bookmarkEnd w:id="705"/>
      <w:bookmarkEnd w:id="706"/>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7"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7"/>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8" w:name="_Toc198607501"/>
      <w:bookmarkStart w:id="709" w:name="_Toc363228322"/>
      <w:bookmarkStart w:id="710" w:name="_Toc445130784"/>
      <w:r w:rsidRPr="00677940">
        <w:rPr>
          <w:rFonts w:ascii="Calibri" w:hAnsi="Calibri"/>
        </w:rPr>
        <w:lastRenderedPageBreak/>
        <w:t>MAC Filtering</w:t>
      </w:r>
      <w:bookmarkEnd w:id="708"/>
      <w:bookmarkEnd w:id="709"/>
      <w:bookmarkEnd w:id="710"/>
    </w:p>
    <w:p w14:paraId="7E464287" w14:textId="77777777" w:rsidR="00712039" w:rsidRPr="00677940" w:rsidRDefault="00712039" w:rsidP="001E0166">
      <w:pPr>
        <w:pStyle w:val="3"/>
        <w:ind w:left="0" w:right="20"/>
        <w:rPr>
          <w:rFonts w:ascii="Calibri" w:hAnsi="Calibri"/>
        </w:rPr>
      </w:pPr>
      <w:bookmarkStart w:id="711" w:name="_Toc198607502"/>
      <w:bookmarkStart w:id="712" w:name="_Toc363228323"/>
      <w:bookmarkStart w:id="713" w:name="_Toc445130785"/>
      <w:r w:rsidRPr="00677940">
        <w:rPr>
          <w:rFonts w:ascii="Calibri" w:hAnsi="Calibri"/>
        </w:rPr>
        <w:t xml:space="preserve">MAC Filtering </w:t>
      </w:r>
      <w:bookmarkEnd w:id="711"/>
      <w:bookmarkEnd w:id="712"/>
      <w:r w:rsidR="00F8686E" w:rsidRPr="00677940">
        <w:rPr>
          <w:rFonts w:ascii="Calibri" w:hAnsi="Calibri"/>
        </w:rPr>
        <w:t>Overview</w:t>
      </w:r>
      <w:bookmarkEnd w:id="713"/>
    </w:p>
    <w:p w14:paraId="68732476" w14:textId="77777777" w:rsidR="00020E8E" w:rsidRPr="00677940" w:rsidRDefault="00020E8E" w:rsidP="002C0725">
      <w:pPr>
        <w:pStyle w:val="a3"/>
        <w:ind w:right="20"/>
        <w:rPr>
          <w:rFonts w:ascii="Calibri" w:hAnsi="Calibri"/>
        </w:rPr>
      </w:pPr>
      <w:bookmarkStart w:id="714" w:name="_Toc198607503"/>
      <w:bookmarkStart w:id="715"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6" w:name="_Toc445130786"/>
      <w:r w:rsidRPr="00677940">
        <w:rPr>
          <w:rFonts w:ascii="Calibri" w:hAnsi="Calibri"/>
        </w:rPr>
        <w:t xml:space="preserve">MAC Filtering </w:t>
      </w:r>
      <w:bookmarkEnd w:id="714"/>
      <w:bookmarkEnd w:id="715"/>
      <w:r w:rsidR="00F8686E" w:rsidRPr="00677940">
        <w:rPr>
          <w:rFonts w:ascii="Calibri" w:hAnsi="Calibri"/>
        </w:rPr>
        <w:t>Setting</w:t>
      </w:r>
      <w:bookmarkEnd w:id="716"/>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7" w:name="_Toc198534969"/>
      <w:bookmarkStart w:id="718" w:name="_Toc361679343"/>
      <w:bookmarkStart w:id="719"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7"/>
      <w:bookmarkEnd w:id="718"/>
      <w:r w:rsidR="00020E8E" w:rsidRPr="00677940">
        <w:rPr>
          <w:rFonts w:ascii="Calibri" w:hAnsi="Calibri"/>
        </w:rPr>
        <w:t>Commands for Setting MAC-filter</w:t>
      </w:r>
      <w:bookmarkEnd w:id="719"/>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0"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1" w:name="_Toc363228325"/>
      <w:bookmarkStart w:id="722" w:name="_Toc445130787"/>
      <w:r w:rsidRPr="00677940">
        <w:rPr>
          <w:rFonts w:ascii="Calibri" w:hAnsi="Calibri"/>
        </w:rPr>
        <w:lastRenderedPageBreak/>
        <w:t>MAC Filtering</w:t>
      </w:r>
      <w:bookmarkEnd w:id="720"/>
      <w:bookmarkEnd w:id="721"/>
      <w:r w:rsidR="000D0C7D" w:rsidRPr="00677940">
        <w:rPr>
          <w:rFonts w:ascii="Calibri" w:hAnsi="Calibri"/>
        </w:rPr>
        <w:t xml:space="preserve"> according to CPU Load</w:t>
      </w:r>
      <w:bookmarkEnd w:id="722"/>
    </w:p>
    <w:p w14:paraId="2521C7FA" w14:textId="061B3519" w:rsidR="00712039" w:rsidRPr="00677940" w:rsidRDefault="00712039" w:rsidP="005061D4">
      <w:pPr>
        <w:pStyle w:val="3"/>
        <w:ind w:left="0" w:right="20"/>
        <w:rPr>
          <w:rFonts w:ascii="Calibri" w:hAnsi="Calibri"/>
        </w:rPr>
      </w:pPr>
      <w:bookmarkStart w:id="723" w:name="_Toc198607505"/>
      <w:bookmarkStart w:id="724" w:name="_Toc363228326"/>
      <w:bookmarkStart w:id="725" w:name="_Toc445130788"/>
      <w:r w:rsidRPr="00677940">
        <w:rPr>
          <w:rFonts w:ascii="Calibri" w:hAnsi="Calibri"/>
        </w:rPr>
        <w:t>MAC Filtering</w:t>
      </w:r>
      <w:bookmarkEnd w:id="723"/>
      <w:bookmarkEnd w:id="724"/>
      <w:r w:rsidR="00F8686E" w:rsidRPr="00677940">
        <w:rPr>
          <w:rFonts w:ascii="Calibri" w:hAnsi="Calibri"/>
        </w:rPr>
        <w:t xml:space="preserve"> </w:t>
      </w:r>
      <w:r w:rsidR="000D0C7D" w:rsidRPr="00677940">
        <w:rPr>
          <w:rFonts w:ascii="Calibri" w:hAnsi="Calibri"/>
        </w:rPr>
        <w:t xml:space="preserve">according to CPU Load </w:t>
      </w:r>
      <w:bookmarkEnd w:id="725"/>
      <w:r w:rsidR="003545C3" w:rsidRPr="00677940">
        <w:rPr>
          <w:rFonts w:ascii="Calibri" w:hAnsi="Calibri"/>
        </w:rPr>
        <w:t>Overview</w:t>
      </w:r>
    </w:p>
    <w:p w14:paraId="1C018CAD" w14:textId="1E4F1E1F" w:rsidR="00020E8E" w:rsidRPr="00677940" w:rsidRDefault="002D6CB0" w:rsidP="002C0725">
      <w:pPr>
        <w:pStyle w:val="a3"/>
        <w:ind w:right="20"/>
        <w:rPr>
          <w:rFonts w:ascii="Calibri" w:hAnsi="Calibri"/>
        </w:rPr>
      </w:pPr>
      <w:bookmarkStart w:id="726" w:name="_Toc198607506"/>
      <w:bookmarkStart w:id="727"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8" w:name="_Toc445130789"/>
      <w:bookmarkEnd w:id="726"/>
      <w:bookmarkEnd w:id="727"/>
      <w:r w:rsidRPr="00677940">
        <w:rPr>
          <w:rFonts w:ascii="Calibri" w:hAnsi="Calibri"/>
        </w:rPr>
        <w:t xml:space="preserve">MAC Filtering according to CPU Load </w:t>
      </w:r>
      <w:r w:rsidR="00F8686E" w:rsidRPr="00677940">
        <w:rPr>
          <w:rFonts w:ascii="Calibri" w:hAnsi="Calibri"/>
        </w:rPr>
        <w:t>Setting</w:t>
      </w:r>
      <w:bookmarkEnd w:id="728"/>
    </w:p>
    <w:p w14:paraId="4C17CF6F" w14:textId="77777777" w:rsidR="00712039" w:rsidRPr="00677940" w:rsidRDefault="00020E8E" w:rsidP="002C0725">
      <w:pPr>
        <w:pStyle w:val="afffff3"/>
        <w:ind w:right="20"/>
        <w:rPr>
          <w:rFonts w:ascii="Calibri" w:hAnsi="Calibri"/>
        </w:rPr>
      </w:pPr>
      <w:bookmarkStart w:id="729"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29"/>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0" w:name="_Toc198607510"/>
      <w:bookmarkStart w:id="731" w:name="_Toc363228328"/>
      <w:bookmarkStart w:id="732" w:name="_Toc445130790"/>
      <w:r w:rsidRPr="00677940">
        <w:rPr>
          <w:rFonts w:ascii="Calibri" w:hAnsi="Calibri"/>
        </w:rPr>
        <w:lastRenderedPageBreak/>
        <w:t>Traffic-control</w:t>
      </w:r>
      <w:bookmarkEnd w:id="730"/>
      <w:bookmarkEnd w:id="731"/>
      <w:bookmarkEnd w:id="732"/>
    </w:p>
    <w:p w14:paraId="2E8F1020" w14:textId="1A1E854F" w:rsidR="00712039" w:rsidRPr="00677940" w:rsidRDefault="00712039" w:rsidP="005061D4">
      <w:pPr>
        <w:pStyle w:val="3"/>
        <w:ind w:left="0" w:right="20"/>
        <w:rPr>
          <w:rFonts w:ascii="Calibri" w:hAnsi="Calibri"/>
        </w:rPr>
      </w:pPr>
      <w:bookmarkStart w:id="733" w:name="_Toc198607511"/>
      <w:bookmarkStart w:id="734" w:name="_Toc363228329"/>
      <w:bookmarkStart w:id="735" w:name="_Toc445130791"/>
      <w:r w:rsidRPr="00677940">
        <w:rPr>
          <w:rFonts w:ascii="Calibri" w:hAnsi="Calibri"/>
        </w:rPr>
        <w:t xml:space="preserve">Traffic-control </w:t>
      </w:r>
      <w:bookmarkEnd w:id="733"/>
      <w:bookmarkEnd w:id="734"/>
      <w:bookmarkEnd w:id="735"/>
      <w:r w:rsidR="003545C3" w:rsidRPr="00677940">
        <w:rPr>
          <w:rFonts w:ascii="Calibri" w:hAnsi="Calibri"/>
        </w:rPr>
        <w:t>Overview</w:t>
      </w:r>
    </w:p>
    <w:p w14:paraId="416A5D30" w14:textId="77777777" w:rsidR="00020E8E" w:rsidRPr="00677940" w:rsidRDefault="00020E8E" w:rsidP="002C0725">
      <w:pPr>
        <w:pStyle w:val="a3"/>
        <w:ind w:right="20"/>
        <w:rPr>
          <w:rFonts w:ascii="Calibri" w:hAnsi="Calibri"/>
        </w:rPr>
      </w:pPr>
      <w:bookmarkStart w:id="736" w:name="_Toc198607512"/>
      <w:bookmarkStart w:id="737"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8" w:name="_Toc445130792"/>
      <w:r w:rsidRPr="00677940">
        <w:rPr>
          <w:rFonts w:ascii="Calibri" w:hAnsi="Calibri"/>
        </w:rPr>
        <w:t xml:space="preserve">Traffic-control </w:t>
      </w:r>
      <w:bookmarkEnd w:id="736"/>
      <w:bookmarkEnd w:id="737"/>
      <w:r w:rsidR="00F8686E" w:rsidRPr="00677940">
        <w:rPr>
          <w:rFonts w:ascii="Calibri" w:hAnsi="Calibri"/>
        </w:rPr>
        <w:t>Setting</w:t>
      </w:r>
      <w:bookmarkEnd w:id="738"/>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39"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39"/>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0" w:name="_Toc391378345"/>
      <w:bookmarkStart w:id="741" w:name="_Toc445130793"/>
      <w:r w:rsidRPr="00677940">
        <w:rPr>
          <w:rFonts w:ascii="Calibri" w:hAnsi="Calibri"/>
        </w:rPr>
        <w:lastRenderedPageBreak/>
        <w:t>VLAN</w:t>
      </w:r>
      <w:bookmarkEnd w:id="740"/>
      <w:bookmarkEnd w:id="741"/>
    </w:p>
    <w:p w14:paraId="041899CF" w14:textId="77777777" w:rsidR="00530F66" w:rsidRPr="00677940" w:rsidRDefault="00530F66" w:rsidP="0021019A">
      <w:pPr>
        <w:pStyle w:val="a3"/>
        <w:ind w:right="20"/>
        <w:rPr>
          <w:rFonts w:ascii="Calibri" w:hAnsi="Calibri"/>
        </w:rPr>
      </w:pPr>
      <w:bookmarkStart w:id="742" w:name="_Toc294857216"/>
      <w:bookmarkStart w:id="743" w:name="_Toc294857371"/>
      <w:bookmarkStart w:id="744" w:name="_Toc294857437"/>
      <w:bookmarkStart w:id="745" w:name="_Toc294877580"/>
      <w:bookmarkStart w:id="746" w:name="_Toc294878107"/>
      <w:bookmarkStart w:id="747" w:name="_Toc294879732"/>
      <w:bookmarkStart w:id="748" w:name="_Toc294880416"/>
      <w:bookmarkStart w:id="749" w:name="_Toc294880942"/>
      <w:bookmarkStart w:id="750" w:name="_Toc294882246"/>
      <w:bookmarkStart w:id="751" w:name="_Toc294882771"/>
      <w:bookmarkStart w:id="752" w:name="_Toc295242033"/>
      <w:bookmarkStart w:id="753" w:name="_Toc295242474"/>
      <w:bookmarkStart w:id="754" w:name="_Toc295290794"/>
      <w:bookmarkStart w:id="755" w:name="_Toc295390129"/>
      <w:bookmarkStart w:id="756" w:name="_Toc295402210"/>
      <w:bookmarkStart w:id="757" w:name="_Toc295402253"/>
      <w:bookmarkStart w:id="758" w:name="_Toc295470731"/>
      <w:bookmarkStart w:id="759" w:name="_Toc295741849"/>
      <w:bookmarkStart w:id="760" w:name="_Toc295750538"/>
      <w:bookmarkStart w:id="761" w:name="_Toc295820012"/>
      <w:bookmarkStart w:id="762" w:name="_Toc295820047"/>
      <w:bookmarkStart w:id="763" w:name="_Toc295825889"/>
      <w:bookmarkStart w:id="764" w:name="_Toc295832331"/>
      <w:bookmarkStart w:id="765" w:name="_Toc295832373"/>
      <w:bookmarkStart w:id="766" w:name="_Toc295833049"/>
      <w:bookmarkStart w:id="767" w:name="_Toc295833813"/>
      <w:bookmarkStart w:id="768" w:name="_Toc295836563"/>
      <w:bookmarkStart w:id="769" w:name="_Toc295894111"/>
      <w:bookmarkStart w:id="770" w:name="_Toc295987271"/>
      <w:bookmarkStart w:id="771" w:name="_Toc296000201"/>
      <w:bookmarkStart w:id="772" w:name="_Toc296001295"/>
      <w:bookmarkStart w:id="773" w:name="_Toc296020326"/>
      <w:bookmarkStart w:id="774" w:name="_Toc296083560"/>
      <w:bookmarkStart w:id="775" w:name="_Toc296087031"/>
      <w:bookmarkStart w:id="776" w:name="_Toc296176541"/>
      <w:bookmarkStart w:id="777" w:name="_Toc296177316"/>
      <w:bookmarkStart w:id="778" w:name="_Toc296180923"/>
      <w:bookmarkStart w:id="779" w:name="_Toc296182000"/>
      <w:bookmarkStart w:id="780" w:name="_Toc296182774"/>
      <w:bookmarkStart w:id="781" w:name="_Toc296184013"/>
      <w:bookmarkStart w:id="782" w:name="_Toc296339843"/>
      <w:bookmarkStart w:id="783" w:name="_Toc296340623"/>
      <w:bookmarkStart w:id="784" w:name="_Toc296671337"/>
      <w:bookmarkStart w:id="785" w:name="_Toc296671816"/>
      <w:bookmarkStart w:id="786" w:name="_Toc296690636"/>
      <w:bookmarkStart w:id="787" w:name="_Toc296959245"/>
      <w:bookmarkStart w:id="788" w:name="_Toc297822517"/>
      <w:bookmarkStart w:id="789" w:name="_Toc306024369"/>
      <w:bookmarkStart w:id="790" w:name="_Toc306029264"/>
      <w:bookmarkStart w:id="791" w:name="_Toc306092021"/>
      <w:bookmarkStart w:id="792" w:name="_Toc306093358"/>
      <w:bookmarkStart w:id="793" w:name="_Toc306283325"/>
      <w:bookmarkStart w:id="794" w:name="_Toc306284130"/>
      <w:bookmarkStart w:id="795" w:name="_Toc306284935"/>
      <w:bookmarkStart w:id="796" w:name="_Toc325378203"/>
      <w:bookmarkStart w:id="797" w:name="_Toc327782393"/>
      <w:bookmarkStart w:id="798" w:name="_Toc329073612"/>
      <w:bookmarkStart w:id="799" w:name="_Toc329076554"/>
      <w:bookmarkStart w:id="800" w:name="_Toc335384394"/>
      <w:bookmarkStart w:id="801" w:name="_Toc335385207"/>
      <w:bookmarkStart w:id="802" w:name="_Toc335386020"/>
      <w:bookmarkStart w:id="803" w:name="_Toc335640798"/>
      <w:bookmarkStart w:id="804" w:name="_Toc336588058"/>
      <w:bookmarkStart w:id="805" w:name="_Toc336589627"/>
      <w:bookmarkStart w:id="806" w:name="_Toc336590497"/>
      <w:bookmarkStart w:id="807" w:name="_Toc336591233"/>
      <w:bookmarkStart w:id="808" w:name="_Toc336604850"/>
      <w:bookmarkStart w:id="809" w:name="_Toc336605830"/>
      <w:bookmarkStart w:id="810" w:name="_Toc337193647"/>
      <w:bookmarkStart w:id="811" w:name="_Toc337194454"/>
      <w:bookmarkStart w:id="812" w:name="_Toc337195530"/>
      <w:bookmarkStart w:id="813" w:name="_Toc337196290"/>
      <w:bookmarkStart w:id="814" w:name="_Toc337197050"/>
      <w:bookmarkStart w:id="815" w:name="_Toc337199440"/>
      <w:bookmarkStart w:id="816" w:name="_Toc337200238"/>
      <w:bookmarkStart w:id="817" w:name="_Toc337201154"/>
      <w:bookmarkStart w:id="818" w:name="_Toc337728681"/>
      <w:bookmarkStart w:id="819" w:name="_Toc337819154"/>
      <w:bookmarkStart w:id="820" w:name="_Toc338755978"/>
      <w:bookmarkStart w:id="821" w:name="_Toc339539491"/>
      <w:bookmarkStart w:id="822" w:name="_Toc340647703"/>
      <w:bookmarkStart w:id="823" w:name="_Toc340663623"/>
      <w:bookmarkStart w:id="824" w:name="_Toc341455513"/>
      <w:bookmarkStart w:id="825" w:name="_Toc341693751"/>
      <w:bookmarkStart w:id="826" w:name="_Toc341699485"/>
      <w:bookmarkStart w:id="827" w:name="_Toc341886309"/>
      <w:bookmarkStart w:id="828" w:name="_Toc341976106"/>
      <w:bookmarkStart w:id="829" w:name="_Toc342046076"/>
      <w:bookmarkStart w:id="830" w:name="_Toc343863861"/>
      <w:bookmarkStart w:id="831" w:name="_Toc348529211"/>
      <w:bookmarkStart w:id="832" w:name="_Toc348536285"/>
      <w:bookmarkStart w:id="833" w:name="_Toc348537229"/>
      <w:bookmarkStart w:id="834" w:name="_Toc348538174"/>
      <w:bookmarkStart w:id="835" w:name="_Toc348539119"/>
      <w:bookmarkStart w:id="836" w:name="_Toc348540064"/>
      <w:bookmarkStart w:id="837" w:name="_Toc348541009"/>
      <w:bookmarkStart w:id="838" w:name="_Toc348541954"/>
      <w:bookmarkStart w:id="839" w:name="_Toc348542899"/>
      <w:bookmarkStart w:id="840" w:name="_Toc348624824"/>
      <w:bookmarkStart w:id="841" w:name="_Toc348625769"/>
      <w:bookmarkStart w:id="842" w:name="_Toc354409690"/>
      <w:bookmarkStart w:id="843"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3ED159F7" w14:textId="77777777" w:rsidR="00530F66" w:rsidRPr="00677940" w:rsidRDefault="00530F66" w:rsidP="0021019A">
      <w:pPr>
        <w:pStyle w:val="-1"/>
        <w:ind w:right="20"/>
        <w:rPr>
          <w:rFonts w:ascii="Calibri" w:hAnsi="Calibri"/>
        </w:rPr>
      </w:pPr>
      <w:bookmarkStart w:id="844"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4"/>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5" w:name="_Toc198526898"/>
      <w:bookmarkStart w:id="846" w:name="_Toc363228334"/>
      <w:bookmarkStart w:id="847" w:name="_Toc445130794"/>
      <w:r w:rsidRPr="00677940">
        <w:rPr>
          <w:rFonts w:ascii="Calibri" w:hAnsi="Calibri"/>
        </w:rPr>
        <w:lastRenderedPageBreak/>
        <w:t xml:space="preserve">VLAN </w:t>
      </w:r>
      <w:bookmarkEnd w:id="845"/>
      <w:bookmarkEnd w:id="846"/>
      <w:r w:rsidRPr="00677940">
        <w:rPr>
          <w:rFonts w:ascii="Calibri" w:hAnsi="Calibri"/>
        </w:rPr>
        <w:t>overview</w:t>
      </w:r>
      <w:bookmarkEnd w:id="847"/>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8" w:name="_Toc445130795"/>
      <w:r w:rsidRPr="00677940">
        <w:rPr>
          <w:rFonts w:ascii="Calibri" w:hAnsi="Calibri"/>
        </w:rPr>
        <w:lastRenderedPageBreak/>
        <w:t>Advantages of VLAN</w:t>
      </w:r>
      <w:bookmarkEnd w:id="848"/>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49" w:name="_Toc337198374"/>
      <w:bookmarkStart w:id="850" w:name="_Toc354416136"/>
    </w:p>
    <w:p w14:paraId="4FB73BF9" w14:textId="77777777" w:rsidR="00530F66" w:rsidRPr="00677940" w:rsidRDefault="00530F66" w:rsidP="00F17B94">
      <w:pPr>
        <w:pStyle w:val="3"/>
        <w:ind w:left="0" w:right="20"/>
        <w:rPr>
          <w:rFonts w:ascii="Calibri" w:hAnsi="Calibri"/>
        </w:rPr>
      </w:pPr>
      <w:bookmarkStart w:id="851" w:name="_Toc445130796"/>
      <w:r w:rsidRPr="00677940">
        <w:rPr>
          <w:rFonts w:ascii="Calibri" w:hAnsi="Calibri"/>
        </w:rPr>
        <w:t>Efficient Traffic Control</w:t>
      </w:r>
      <w:bookmarkEnd w:id="849"/>
      <w:bookmarkEnd w:id="850"/>
      <w:bookmarkEnd w:id="851"/>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2" w:name="_Toc337198375"/>
      <w:bookmarkStart w:id="853" w:name="_Toc354416137"/>
    </w:p>
    <w:p w14:paraId="54B64744" w14:textId="77777777" w:rsidR="00530F66" w:rsidRPr="00677940" w:rsidRDefault="00530F66" w:rsidP="00F17B94">
      <w:pPr>
        <w:pStyle w:val="3"/>
        <w:ind w:left="0" w:right="20"/>
        <w:rPr>
          <w:rFonts w:ascii="Calibri" w:hAnsi="Calibri"/>
        </w:rPr>
      </w:pPr>
      <w:bookmarkStart w:id="854" w:name="_Toc445130797"/>
      <w:r w:rsidRPr="00677940">
        <w:rPr>
          <w:rFonts w:ascii="Calibri" w:hAnsi="Calibri"/>
        </w:rPr>
        <w:t>Enhanced Network Security</w:t>
      </w:r>
      <w:bookmarkEnd w:id="852"/>
      <w:bookmarkEnd w:id="853"/>
      <w:bookmarkEnd w:id="854"/>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5" w:name="_Toc337198376"/>
      <w:bookmarkStart w:id="856" w:name="_Toc354416138"/>
    </w:p>
    <w:p w14:paraId="6E2E7406" w14:textId="77777777" w:rsidR="00530F66" w:rsidRPr="00677940" w:rsidRDefault="00530F66" w:rsidP="00F17B94">
      <w:pPr>
        <w:pStyle w:val="3"/>
        <w:ind w:left="0" w:right="20"/>
        <w:rPr>
          <w:rFonts w:ascii="Calibri" w:hAnsi="Calibri"/>
        </w:rPr>
      </w:pPr>
      <w:bookmarkStart w:id="857" w:name="_Toc445130798"/>
      <w:r w:rsidRPr="00677940">
        <w:rPr>
          <w:rFonts w:ascii="Calibri" w:hAnsi="Calibri"/>
        </w:rPr>
        <w:t>Flexible Network and Device management</w:t>
      </w:r>
      <w:bookmarkEnd w:id="855"/>
      <w:bookmarkEnd w:id="856"/>
      <w:bookmarkEnd w:id="857"/>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8" w:name="_Toc281491044"/>
      <w:bookmarkStart w:id="859" w:name="_Toc337198377"/>
      <w:bookmarkStart w:id="860" w:name="_Toc363747475"/>
      <w:bookmarkStart w:id="861" w:name="_Toc445130799"/>
      <w:r w:rsidRPr="00677940">
        <w:rPr>
          <w:rFonts w:ascii="Calibri" w:hAnsi="Calibri"/>
        </w:rPr>
        <w:lastRenderedPageBreak/>
        <w:t>VLAN Types</w:t>
      </w:r>
      <w:bookmarkEnd w:id="858"/>
      <w:bookmarkEnd w:id="859"/>
      <w:bookmarkEnd w:id="860"/>
      <w:bookmarkEnd w:id="861"/>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2" w:name="_Toc281491045"/>
      <w:bookmarkStart w:id="863" w:name="_Toc337198378"/>
      <w:bookmarkStart w:id="864" w:name="_Toc363747476"/>
      <w:bookmarkStart w:id="865" w:name="_Toc445130800"/>
      <w:r w:rsidRPr="00677940">
        <w:rPr>
          <w:rFonts w:ascii="Calibri" w:hAnsi="Calibri"/>
        </w:rPr>
        <w:t>Port-based VLANs</w:t>
      </w:r>
      <w:bookmarkEnd w:id="862"/>
      <w:bookmarkEnd w:id="863"/>
      <w:bookmarkEnd w:id="864"/>
      <w:bookmarkEnd w:id="865"/>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FF5482" w:rsidRPr="00B1132A" w:rsidRDefault="00FF5482"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FF5482" w:rsidRPr="00B1132A" w:rsidRDefault="00FF5482"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6" w:name="_Toc281490930"/>
      <w:bookmarkStart w:id="867" w:name="_Toc337198125"/>
      <w:bookmarkStart w:id="868" w:name="_Toc363748223"/>
      <w:bookmarkStart w:id="869"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6"/>
      <w:bookmarkEnd w:id="867"/>
      <w:bookmarkEnd w:id="868"/>
      <w:bookmarkEnd w:id="869"/>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0" w:name="_Toc337198379"/>
      <w:r w:rsidRPr="00677940">
        <w:rPr>
          <w:rFonts w:ascii="Calibri" w:hAnsi="Calibri"/>
          <w:szCs w:val="18"/>
        </w:rPr>
        <w:t>Connecting Switches with a Port-Based VLAN</w:t>
      </w:r>
      <w:bookmarkEnd w:id="870"/>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1" w:name="_Toc281490931"/>
      <w:bookmarkStart w:id="872" w:name="_Toc337198126"/>
      <w:bookmarkStart w:id="873" w:name="_Toc363748224"/>
      <w:bookmarkStart w:id="874"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1"/>
      <w:bookmarkEnd w:id="872"/>
      <w:bookmarkEnd w:id="873"/>
      <w:bookmarkEnd w:id="874"/>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FF5482" w:rsidRPr="00797216" w:rsidRDefault="00FF5482"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FF5482" w:rsidRPr="00797216" w:rsidRDefault="00FF5482"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FF5482" w:rsidRPr="00797216" w:rsidRDefault="00FF5482"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FF5482" w:rsidRPr="00797216" w:rsidRDefault="00FF5482"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5" w:name="_Toc281490932"/>
      <w:bookmarkStart w:id="876" w:name="_Toc337198127"/>
      <w:bookmarkStart w:id="877" w:name="_Toc363748225"/>
      <w:bookmarkStart w:id="878"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5"/>
      <w:bookmarkEnd w:id="876"/>
      <w:bookmarkEnd w:id="877"/>
      <w:bookmarkEnd w:id="878"/>
    </w:p>
    <w:p w14:paraId="73FF56B6" w14:textId="77777777" w:rsidR="00530F66" w:rsidRPr="00677940" w:rsidRDefault="00530F66" w:rsidP="002C0725">
      <w:pPr>
        <w:pStyle w:val="a3"/>
        <w:ind w:right="20"/>
        <w:rPr>
          <w:rFonts w:ascii="Calibri" w:hAnsi="Calibri" w:cs="Arial"/>
        </w:rPr>
      </w:pPr>
      <w:bookmarkStart w:id="879" w:name="_Toc281491046"/>
      <w:bookmarkStart w:id="880"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1" w:name="_Toc363747477"/>
      <w:bookmarkStart w:id="882" w:name="_Toc445130801"/>
      <w:r w:rsidRPr="00677940">
        <w:rPr>
          <w:rFonts w:ascii="Calibri" w:hAnsi="Calibri"/>
        </w:rPr>
        <w:lastRenderedPageBreak/>
        <w:t>Tagged VLANs</w:t>
      </w:r>
      <w:bookmarkEnd w:id="879"/>
      <w:bookmarkEnd w:id="880"/>
      <w:bookmarkEnd w:id="881"/>
      <w:bookmarkEnd w:id="882"/>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3" w:name="_Toc337198381"/>
      <w:bookmarkStart w:id="884" w:name="_Toc363747478"/>
      <w:bookmarkStart w:id="885" w:name="_Toc445130802"/>
      <w:r w:rsidRPr="00677940">
        <w:rPr>
          <w:rFonts w:ascii="Calibri" w:hAnsi="Calibri"/>
        </w:rPr>
        <w:t>Uses of Tagged VLANs</w:t>
      </w:r>
      <w:bookmarkEnd w:id="883"/>
      <w:bookmarkEnd w:id="884"/>
      <w:bookmarkEnd w:id="885"/>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6" w:name="_Toc337198382"/>
      <w:bookmarkStart w:id="887" w:name="_Toc363747479"/>
      <w:bookmarkStart w:id="888" w:name="_Toc445130803"/>
      <w:r w:rsidRPr="00677940">
        <w:rPr>
          <w:rFonts w:ascii="Calibri" w:hAnsi="Calibri"/>
        </w:rPr>
        <w:t>Assigning a VLAN Tag</w:t>
      </w:r>
      <w:bookmarkEnd w:id="886"/>
      <w:bookmarkEnd w:id="887"/>
      <w:bookmarkEnd w:id="888"/>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89" w:name="_Toc281490933"/>
      <w:bookmarkStart w:id="890" w:name="_Toc337198128"/>
      <w:bookmarkStart w:id="891" w:name="_Toc363748226"/>
      <w:bookmarkStart w:id="892"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89"/>
      <w:bookmarkEnd w:id="890"/>
      <w:bookmarkEnd w:id="891"/>
      <w:bookmarkEnd w:id="892"/>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3" w:name="_Toc281490934"/>
      <w:bookmarkStart w:id="894" w:name="_Toc337198129"/>
      <w:bookmarkStart w:id="895" w:name="_Toc363748227"/>
      <w:bookmarkStart w:id="896"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3"/>
      <w:bookmarkEnd w:id="894"/>
      <w:bookmarkEnd w:id="895"/>
      <w:bookmarkEnd w:id="896"/>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7" w:name="_Toc281491047"/>
      <w:bookmarkStart w:id="898" w:name="_Toc337198383"/>
      <w:bookmarkStart w:id="899" w:name="_Toc363747480"/>
      <w:bookmarkStart w:id="900" w:name="_Toc445130804"/>
      <w:r w:rsidRPr="00677940">
        <w:rPr>
          <w:rFonts w:ascii="Calibri" w:hAnsi="Calibri"/>
        </w:rPr>
        <w:t>Hybrid VLAN (</w:t>
      </w:r>
      <w:bookmarkStart w:id="901" w:name="_Toc83721411"/>
      <w:r w:rsidRPr="00677940">
        <w:rPr>
          <w:rFonts w:ascii="Calibri" w:hAnsi="Calibri"/>
        </w:rPr>
        <w:t>Mixing Port-based VLAN and Tagged VLAN</w:t>
      </w:r>
      <w:bookmarkEnd w:id="901"/>
      <w:r w:rsidRPr="00677940">
        <w:rPr>
          <w:rFonts w:ascii="Calibri" w:hAnsi="Calibri"/>
        </w:rPr>
        <w:t>)</w:t>
      </w:r>
      <w:bookmarkEnd w:id="897"/>
      <w:bookmarkEnd w:id="898"/>
      <w:bookmarkEnd w:id="899"/>
      <w:bookmarkEnd w:id="900"/>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2" w:name="_Toc281491048"/>
      <w:bookmarkStart w:id="903" w:name="_Toc337198384"/>
      <w:bookmarkStart w:id="904" w:name="_Toc363747481"/>
      <w:bookmarkStart w:id="905" w:name="_Toc445130805"/>
      <w:r w:rsidRPr="00677940">
        <w:rPr>
          <w:rFonts w:ascii="Calibri" w:hAnsi="Calibri"/>
        </w:rPr>
        <w:lastRenderedPageBreak/>
        <w:t>VLAN Configuration</w:t>
      </w:r>
      <w:bookmarkEnd w:id="902"/>
      <w:bookmarkEnd w:id="903"/>
      <w:bookmarkEnd w:id="904"/>
      <w:bookmarkEnd w:id="905"/>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6" w:name="_Toc281491049"/>
      <w:bookmarkStart w:id="907" w:name="_Toc337198385"/>
      <w:bookmarkStart w:id="908" w:name="_Toc363747482"/>
      <w:bookmarkStart w:id="909" w:name="_Toc445130806"/>
      <w:r w:rsidRPr="00677940">
        <w:rPr>
          <w:rFonts w:ascii="Calibri" w:hAnsi="Calibri"/>
        </w:rPr>
        <w:t>VLAN ID</w:t>
      </w:r>
      <w:bookmarkEnd w:id="906"/>
      <w:bookmarkEnd w:id="907"/>
      <w:bookmarkEnd w:id="908"/>
      <w:bookmarkEnd w:id="909"/>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0" w:name="_Toc281491050"/>
      <w:bookmarkStart w:id="911" w:name="_Toc337198386"/>
      <w:bookmarkStart w:id="912" w:name="_Toc363747483"/>
      <w:bookmarkStart w:id="913" w:name="_Toc445130807"/>
      <w:r w:rsidRPr="00677940">
        <w:rPr>
          <w:rFonts w:ascii="Calibri" w:hAnsi="Calibri"/>
        </w:rPr>
        <w:t>Default VLAN</w:t>
      </w:r>
      <w:bookmarkEnd w:id="910"/>
      <w:bookmarkEnd w:id="911"/>
      <w:bookmarkEnd w:id="912"/>
      <w:bookmarkEnd w:id="913"/>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4" w:name="_Toc281491051"/>
      <w:bookmarkStart w:id="915" w:name="_Toc337198387"/>
      <w:bookmarkStart w:id="916" w:name="_Toc363747484"/>
      <w:bookmarkStart w:id="917" w:name="_Toc445130808"/>
      <w:r w:rsidRPr="00677940">
        <w:rPr>
          <w:rFonts w:ascii="Calibri" w:hAnsi="Calibri"/>
        </w:rPr>
        <w:t>Native VLAN</w:t>
      </w:r>
      <w:bookmarkEnd w:id="914"/>
      <w:bookmarkEnd w:id="915"/>
      <w:bookmarkEnd w:id="916"/>
      <w:bookmarkEnd w:id="917"/>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8" w:name="_Toc281490935"/>
      <w:bookmarkStart w:id="919" w:name="_Toc337198130"/>
      <w:bookmarkStart w:id="920" w:name="_Toc363748228"/>
      <w:bookmarkStart w:id="921"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8"/>
      <w:bookmarkEnd w:id="919"/>
      <w:bookmarkEnd w:id="920"/>
      <w:bookmarkEnd w:id="921"/>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2" w:name="_Toc281491052"/>
      <w:bookmarkStart w:id="923" w:name="_Toc337198388"/>
      <w:bookmarkStart w:id="924" w:name="_Toc363747485"/>
      <w:bookmarkStart w:id="925" w:name="_Toc445130809"/>
      <w:r w:rsidRPr="00677940">
        <w:rPr>
          <w:rFonts w:ascii="Calibri" w:hAnsi="Calibri"/>
        </w:rPr>
        <w:lastRenderedPageBreak/>
        <w:t xml:space="preserve">VLAN </w:t>
      </w:r>
      <w:bookmarkEnd w:id="922"/>
      <w:r w:rsidRPr="00677940">
        <w:rPr>
          <w:rFonts w:ascii="Calibri" w:hAnsi="Calibri"/>
        </w:rPr>
        <w:t>Setting</w:t>
      </w:r>
      <w:bookmarkEnd w:id="923"/>
      <w:bookmarkEnd w:id="924"/>
      <w:bookmarkEnd w:id="925"/>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6" w:name="_Toc281491053"/>
      <w:bookmarkStart w:id="927" w:name="_Toc337198389"/>
      <w:bookmarkStart w:id="928" w:name="_Toc363747486"/>
      <w:bookmarkStart w:id="929" w:name="_Toc445130810"/>
      <w:r w:rsidRPr="00677940">
        <w:rPr>
          <w:rFonts w:ascii="Calibri" w:hAnsi="Calibri"/>
        </w:rPr>
        <w:t>Commands for VLAN Configuration</w:t>
      </w:r>
      <w:bookmarkEnd w:id="926"/>
      <w:bookmarkEnd w:id="927"/>
      <w:bookmarkEnd w:id="928"/>
      <w:bookmarkEnd w:id="929"/>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0" w:name="_Toc281490571"/>
      <w:bookmarkStart w:id="931" w:name="_Toc294705600"/>
      <w:bookmarkStart w:id="932" w:name="_Toc363747909"/>
      <w:bookmarkStart w:id="933"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0"/>
      <w:bookmarkEnd w:id="931"/>
      <w:bookmarkEnd w:id="932"/>
      <w:bookmarkEnd w:id="933"/>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4" w:name="_Toc281491054"/>
      <w:bookmarkStart w:id="935" w:name="_Toc337198390"/>
      <w:bookmarkStart w:id="936" w:name="_Toc363747487"/>
      <w:bookmarkStart w:id="937" w:name="_Toc445130811"/>
      <w:r w:rsidRPr="00677940">
        <w:rPr>
          <w:rFonts w:ascii="Calibri" w:hAnsi="Calibri"/>
        </w:rPr>
        <w:t>Examples of VLAN Configuration</w:t>
      </w:r>
      <w:bookmarkEnd w:id="934"/>
      <w:bookmarkEnd w:id="935"/>
      <w:bookmarkEnd w:id="936"/>
      <w:bookmarkEnd w:id="937"/>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8" w:name="_Toc281490936"/>
      <w:bookmarkStart w:id="939" w:name="_Toc337198131"/>
      <w:bookmarkStart w:id="940" w:name="_Toc363748229"/>
      <w:bookmarkStart w:id="941"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8"/>
      <w:bookmarkEnd w:id="939"/>
      <w:bookmarkEnd w:id="940"/>
      <w:bookmarkEnd w:id="941"/>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2" w:name="_Toc281491055"/>
      <w:bookmarkStart w:id="943" w:name="_Toc337198391"/>
      <w:bookmarkStart w:id="944" w:name="_Toc363747488"/>
      <w:bookmarkStart w:id="945" w:name="_Toc445130812"/>
      <w:r w:rsidRPr="00677940">
        <w:rPr>
          <w:rFonts w:ascii="Calibri" w:hAnsi="Calibri"/>
        </w:rPr>
        <w:lastRenderedPageBreak/>
        <w:t>Displaying VLAN Settings</w:t>
      </w:r>
      <w:bookmarkEnd w:id="942"/>
      <w:bookmarkEnd w:id="943"/>
      <w:bookmarkEnd w:id="944"/>
      <w:bookmarkEnd w:id="945"/>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6" w:name="_Toc363747910"/>
      <w:bookmarkStart w:id="947"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6"/>
      <w:bookmarkEnd w:id="94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8" w:name="_Toc198526912"/>
      <w:bookmarkStart w:id="949" w:name="_Toc294800232"/>
      <w:bookmarkStart w:id="950" w:name="_Toc294800424"/>
      <w:bookmarkStart w:id="951" w:name="_Toc294800748"/>
      <w:bookmarkStart w:id="952" w:name="_Toc337198393"/>
      <w:bookmarkStart w:id="953" w:name="_Toc354416154"/>
      <w:bookmarkStart w:id="954" w:name="_Toc445130813"/>
      <w:bookmarkStart w:id="955" w:name="_Toc281491057"/>
      <w:r w:rsidRPr="00677940">
        <w:rPr>
          <w:rFonts w:ascii="Calibri" w:hAnsi="Calibri"/>
        </w:rPr>
        <w:lastRenderedPageBreak/>
        <w:t>Private Edge VLAN</w:t>
      </w:r>
      <w:bookmarkEnd w:id="948"/>
      <w:bookmarkEnd w:id="949"/>
      <w:bookmarkEnd w:id="950"/>
      <w:bookmarkEnd w:id="951"/>
      <w:bookmarkEnd w:id="952"/>
      <w:bookmarkEnd w:id="953"/>
      <w:bookmarkEnd w:id="954"/>
    </w:p>
    <w:bookmarkEnd w:id="955"/>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701"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701"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6" w:name="_Toc249333074"/>
      <w:bookmarkStart w:id="957" w:name="_Toc354416568"/>
      <w:bookmarkStart w:id="958"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6"/>
      <w:bookmarkEnd w:id="957"/>
      <w:bookmarkEnd w:id="9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59" w:name="_Ref364867017"/>
      <w:bookmarkStart w:id="960" w:name="_Toc391378347"/>
      <w:bookmarkStart w:id="961" w:name="_Toc445130814"/>
      <w:r w:rsidRPr="00677940">
        <w:rPr>
          <w:rFonts w:ascii="Calibri" w:hAnsi="Calibri"/>
        </w:rPr>
        <w:lastRenderedPageBreak/>
        <w:t>IP Configuration</w:t>
      </w:r>
      <w:bookmarkEnd w:id="959"/>
      <w:bookmarkEnd w:id="960"/>
      <w:bookmarkEnd w:id="961"/>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2" w:name="_Toc294800426"/>
      <w:bookmarkStart w:id="963" w:name="_Toc294800750"/>
      <w:bookmarkStart w:id="964" w:name="_Toc294800843"/>
      <w:bookmarkStart w:id="965" w:name="_Toc294800879"/>
      <w:bookmarkStart w:id="966" w:name="_Toc294856167"/>
      <w:bookmarkStart w:id="967" w:name="_Toc294856714"/>
      <w:bookmarkStart w:id="968" w:name="_Toc294857373"/>
      <w:bookmarkStart w:id="969" w:name="_Toc294857439"/>
      <w:bookmarkStart w:id="970" w:name="_Toc294877582"/>
      <w:bookmarkStart w:id="971" w:name="_Toc294878109"/>
      <w:bookmarkStart w:id="972" w:name="_Toc294879734"/>
      <w:bookmarkStart w:id="973" w:name="_Toc294880418"/>
      <w:bookmarkStart w:id="974" w:name="_Toc294880944"/>
      <w:bookmarkStart w:id="975" w:name="_Toc294882248"/>
      <w:bookmarkStart w:id="976" w:name="_Toc294882773"/>
      <w:bookmarkStart w:id="977" w:name="_Toc295242035"/>
      <w:bookmarkStart w:id="978" w:name="_Toc295242476"/>
      <w:bookmarkStart w:id="979" w:name="_Toc295290796"/>
      <w:bookmarkStart w:id="980" w:name="_Toc295390131"/>
      <w:bookmarkStart w:id="981" w:name="_Toc295402213"/>
      <w:bookmarkStart w:id="982" w:name="_Toc295402255"/>
      <w:bookmarkStart w:id="983" w:name="_Toc295470733"/>
      <w:bookmarkStart w:id="984" w:name="_Toc295741851"/>
      <w:bookmarkStart w:id="985" w:name="_Toc295750540"/>
      <w:bookmarkStart w:id="986" w:name="_Toc295820049"/>
      <w:bookmarkStart w:id="987" w:name="_Toc295825891"/>
      <w:bookmarkStart w:id="988" w:name="_Toc295832333"/>
      <w:bookmarkStart w:id="989" w:name="_Toc295832375"/>
      <w:bookmarkStart w:id="990" w:name="_Toc295833051"/>
      <w:bookmarkStart w:id="991" w:name="_Toc295833815"/>
      <w:bookmarkStart w:id="992" w:name="_Toc295836565"/>
      <w:bookmarkStart w:id="993" w:name="_Toc295894113"/>
      <w:bookmarkStart w:id="994" w:name="_Toc295987273"/>
      <w:bookmarkStart w:id="995" w:name="_Toc296000203"/>
      <w:bookmarkStart w:id="996" w:name="_Toc296001297"/>
      <w:bookmarkStart w:id="997" w:name="_Toc296020328"/>
      <w:bookmarkStart w:id="998" w:name="_Toc296083562"/>
      <w:bookmarkStart w:id="999" w:name="_Toc296087033"/>
      <w:bookmarkStart w:id="1000" w:name="_Toc296176543"/>
      <w:bookmarkStart w:id="1001" w:name="_Toc296177318"/>
      <w:bookmarkStart w:id="1002" w:name="_Toc296180925"/>
      <w:bookmarkStart w:id="1003" w:name="_Toc296182002"/>
      <w:bookmarkStart w:id="1004" w:name="_Toc296182776"/>
      <w:bookmarkStart w:id="1005" w:name="_Toc296184015"/>
      <w:bookmarkStart w:id="1006" w:name="_Toc296339845"/>
      <w:bookmarkStart w:id="1007" w:name="_Toc296340625"/>
      <w:bookmarkStart w:id="1008" w:name="_Toc296671339"/>
      <w:bookmarkStart w:id="1009" w:name="_Toc296671818"/>
      <w:bookmarkStart w:id="1010" w:name="_Toc296690638"/>
      <w:bookmarkStart w:id="1011" w:name="_Toc296959247"/>
      <w:bookmarkStart w:id="1012" w:name="_Toc297822519"/>
      <w:bookmarkStart w:id="1013" w:name="_Toc306024371"/>
      <w:bookmarkStart w:id="1014" w:name="_Toc306029266"/>
      <w:bookmarkStart w:id="1015" w:name="_Toc306092023"/>
      <w:bookmarkStart w:id="1016" w:name="_Toc306093360"/>
      <w:bookmarkStart w:id="1017" w:name="_Toc306283327"/>
      <w:bookmarkStart w:id="1018" w:name="_Toc306284132"/>
      <w:bookmarkStart w:id="1019" w:name="_Toc306284937"/>
      <w:bookmarkStart w:id="1020" w:name="_Toc325378205"/>
      <w:bookmarkStart w:id="1021" w:name="_Toc327782395"/>
      <w:bookmarkStart w:id="1022" w:name="_Toc329073614"/>
      <w:bookmarkStart w:id="1023" w:name="_Toc329076556"/>
      <w:bookmarkStart w:id="1024" w:name="_Toc335384396"/>
      <w:bookmarkStart w:id="1025" w:name="_Toc335385209"/>
      <w:bookmarkStart w:id="1026" w:name="_Toc335386022"/>
      <w:bookmarkStart w:id="1027" w:name="_Toc335640800"/>
      <w:bookmarkStart w:id="1028" w:name="_Toc336588060"/>
      <w:bookmarkStart w:id="1029" w:name="_Toc336589629"/>
      <w:bookmarkStart w:id="1030" w:name="_Toc336590499"/>
      <w:bookmarkStart w:id="1031" w:name="_Toc336591235"/>
      <w:bookmarkStart w:id="1032" w:name="_Toc336604852"/>
      <w:bookmarkStart w:id="1033" w:name="_Toc336605832"/>
      <w:bookmarkStart w:id="1034" w:name="_Toc337193649"/>
      <w:bookmarkStart w:id="1035" w:name="_Toc337194456"/>
      <w:bookmarkStart w:id="1036" w:name="_Toc337195532"/>
      <w:bookmarkStart w:id="1037" w:name="_Toc337196292"/>
      <w:bookmarkStart w:id="1038" w:name="_Toc337197052"/>
      <w:bookmarkStart w:id="1039" w:name="_Toc337199442"/>
      <w:bookmarkStart w:id="1040" w:name="_Toc337200240"/>
      <w:bookmarkStart w:id="1041" w:name="_Toc337201156"/>
      <w:bookmarkStart w:id="1042" w:name="_Toc337728683"/>
      <w:bookmarkStart w:id="1043" w:name="_Toc337819156"/>
      <w:bookmarkStart w:id="1044" w:name="_Toc338755980"/>
      <w:bookmarkStart w:id="1045" w:name="_Toc339539493"/>
      <w:bookmarkStart w:id="1046" w:name="_Toc340647705"/>
      <w:bookmarkStart w:id="1047" w:name="_Toc340663625"/>
      <w:bookmarkStart w:id="1048" w:name="_Toc341455515"/>
      <w:bookmarkStart w:id="1049" w:name="_Toc341693753"/>
      <w:bookmarkStart w:id="1050" w:name="_Toc341699487"/>
      <w:bookmarkStart w:id="1051" w:name="_Toc341886311"/>
      <w:bookmarkStart w:id="1052" w:name="_Toc341976108"/>
      <w:bookmarkStart w:id="1053" w:name="_Toc342046078"/>
      <w:bookmarkStart w:id="1054" w:name="_Toc343863863"/>
      <w:bookmarkStart w:id="1055" w:name="_Toc348529213"/>
      <w:bookmarkStart w:id="1056" w:name="_Toc348536287"/>
      <w:bookmarkStart w:id="1057" w:name="_Toc348537231"/>
      <w:bookmarkStart w:id="1058" w:name="_Toc348538176"/>
      <w:bookmarkStart w:id="1059" w:name="_Toc348539121"/>
      <w:bookmarkStart w:id="1060" w:name="_Toc348540066"/>
      <w:bookmarkStart w:id="1061" w:name="_Toc348541011"/>
      <w:bookmarkStart w:id="1062" w:name="_Toc348541956"/>
      <w:bookmarkStart w:id="1063" w:name="_Toc348542901"/>
      <w:bookmarkStart w:id="1064" w:name="_Toc348624826"/>
      <w:bookmarkStart w:id="1065" w:name="_Toc348625771"/>
      <w:bookmarkStart w:id="1066" w:name="_Toc354409692"/>
      <w:bookmarkStart w:id="1067" w:name="_Toc354416007"/>
      <w:r w:rsidRPr="00677940">
        <w:rPr>
          <w:rFonts w:ascii="Calibri" w:hAnsi="Calibri"/>
        </w:rPr>
        <w:t>This chapter explains how to set an IP address.</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69474D9E" w14:textId="77777777" w:rsidR="00F92D68" w:rsidRPr="00677940" w:rsidRDefault="00F92D68" w:rsidP="0021019A">
      <w:pPr>
        <w:pStyle w:val="-1"/>
        <w:ind w:right="20"/>
        <w:rPr>
          <w:rFonts w:ascii="Calibri" w:hAnsi="Calibri"/>
        </w:rPr>
      </w:pPr>
      <w:bookmarkStart w:id="1068"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8"/>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69" w:name="_Toc280728820"/>
      <w:bookmarkStart w:id="1070" w:name="_Toc292809820"/>
      <w:bookmarkStart w:id="1071" w:name="_Toc337198396"/>
      <w:bookmarkStart w:id="1072" w:name="_Toc354416157"/>
      <w:bookmarkStart w:id="1073" w:name="_Toc445130815"/>
      <w:r w:rsidRPr="00677940">
        <w:rPr>
          <w:rFonts w:ascii="Calibri" w:hAnsi="Calibri"/>
        </w:rPr>
        <w:lastRenderedPageBreak/>
        <w:t>Assigning an IP address</w:t>
      </w:r>
      <w:bookmarkEnd w:id="1069"/>
      <w:bookmarkEnd w:id="1070"/>
      <w:bookmarkEnd w:id="1071"/>
      <w:bookmarkEnd w:id="1072"/>
      <w:bookmarkEnd w:id="1073"/>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4"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4"/>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5" w:name="_Toc198527246"/>
      <w:bookmarkStart w:id="1076" w:name="_Toc361679353"/>
      <w:bookmarkStart w:id="1077"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5"/>
      <w:bookmarkEnd w:id="1076"/>
      <w:r w:rsidR="00F92D68" w:rsidRPr="00677940">
        <w:rPr>
          <w:rFonts w:ascii="Calibri" w:hAnsi="Calibri"/>
        </w:rPr>
        <w:t>Commands for Assigning IP Address</w:t>
      </w:r>
      <w:bookmarkEnd w:id="1077"/>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8" w:name="_Toc198527242"/>
      <w:bookmarkStart w:id="1079" w:name="_Toc363228357"/>
      <w:bookmarkStart w:id="1080" w:name="_Toc445130816"/>
      <w:r w:rsidRPr="00677940">
        <w:rPr>
          <w:rFonts w:ascii="Calibri" w:hAnsi="Calibri"/>
        </w:rPr>
        <w:lastRenderedPageBreak/>
        <w:t>ARP (Address Resolution Protocol)</w:t>
      </w:r>
      <w:bookmarkEnd w:id="1078"/>
      <w:bookmarkEnd w:id="1079"/>
      <w:bookmarkEnd w:id="1080"/>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1" w:name="_Ref533758725"/>
      <w:r w:rsidRPr="00677940">
        <w:rPr>
          <w:rFonts w:ascii="Calibri" w:hAnsi="Calibri"/>
        </w:rPr>
        <w:t xml:space="preserve"> </w:t>
      </w:r>
      <w:bookmarkStart w:id="1082" w:name="_Toc198527247"/>
      <w:bookmarkStart w:id="1083" w:name="_Toc361679354"/>
      <w:bookmarkStart w:id="1084"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1"/>
      <w:r w:rsidRPr="00677940">
        <w:rPr>
          <w:rFonts w:ascii="Calibri" w:hAnsi="Calibri"/>
        </w:rPr>
        <w:t xml:space="preserve"> </w:t>
      </w:r>
      <w:bookmarkEnd w:id="1082"/>
      <w:bookmarkEnd w:id="1083"/>
      <w:r w:rsidRPr="00677940">
        <w:rPr>
          <w:rFonts w:ascii="Calibri" w:hAnsi="Calibri"/>
        </w:rPr>
        <w:t>Commands for ARP Configuration</w:t>
      </w:r>
      <w:bookmarkEnd w:id="1084"/>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5" w:name="_Toc445130817"/>
      <w:bookmarkStart w:id="1086" w:name="_Toc198527243"/>
      <w:bookmarkStart w:id="1087" w:name="_Toc363228358"/>
      <w:r w:rsidRPr="00677940">
        <w:rPr>
          <w:rFonts w:ascii="Calibri" w:hAnsi="Calibri"/>
        </w:rPr>
        <w:lastRenderedPageBreak/>
        <w:t>Configuring Static Routes</w:t>
      </w:r>
      <w:bookmarkEnd w:id="1085"/>
      <w:r w:rsidRPr="00677940">
        <w:rPr>
          <w:rFonts w:ascii="Calibri" w:hAnsi="Calibri"/>
        </w:rPr>
        <w:t xml:space="preserve"> </w:t>
      </w:r>
      <w:bookmarkEnd w:id="1086"/>
      <w:bookmarkEnd w:id="1087"/>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8"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8"/>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89"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89"/>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0"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0"/>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1" w:name="_Toc445130818"/>
      <w:r w:rsidRPr="00677940">
        <w:rPr>
          <w:rFonts w:ascii="Calibri" w:hAnsi="Calibri"/>
        </w:rPr>
        <w:lastRenderedPageBreak/>
        <w:t>IP Configuration Example</w:t>
      </w:r>
      <w:bookmarkEnd w:id="1091"/>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2" w:name="_Toc198527250"/>
      <w:bookmarkStart w:id="1093" w:name="_Toc361679433"/>
      <w:bookmarkStart w:id="1094"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2"/>
      <w:bookmarkEnd w:id="1093"/>
      <w:r w:rsidRPr="00677940">
        <w:rPr>
          <w:rFonts w:ascii="Calibri" w:hAnsi="Calibri"/>
        </w:rPr>
        <w:t>Network Configuration Example – multiple IP address</w:t>
      </w:r>
      <w:bookmarkEnd w:id="1094"/>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5" w:name="_Toc198527251"/>
      <w:bookmarkStart w:id="1096" w:name="_Toc361679434"/>
      <w:bookmarkStart w:id="1097"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5"/>
      <w:bookmarkEnd w:id="1096"/>
      <w:bookmarkEnd w:id="1097"/>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8" w:name="_Toc391378349"/>
      <w:bookmarkStart w:id="1099" w:name="_Toc445130819"/>
      <w:r w:rsidRPr="00677940">
        <w:rPr>
          <w:rFonts w:ascii="Calibri" w:hAnsi="Calibri"/>
        </w:rPr>
        <w:lastRenderedPageBreak/>
        <w:t>DHCP</w:t>
      </w:r>
      <w:bookmarkEnd w:id="1098"/>
      <w:bookmarkEnd w:id="1099"/>
    </w:p>
    <w:p w14:paraId="1BF9D196" w14:textId="77777777" w:rsidR="00E5100A" w:rsidRPr="00677940" w:rsidRDefault="00E5100A" w:rsidP="0021019A">
      <w:pPr>
        <w:ind w:right="20"/>
        <w:rPr>
          <w:rFonts w:ascii="Calibri" w:hAnsi="Calibri"/>
        </w:rPr>
      </w:pPr>
      <w:bookmarkStart w:id="1100" w:name="_Toc294857219"/>
      <w:bookmarkStart w:id="1101" w:name="_Toc294857375"/>
      <w:bookmarkStart w:id="1102" w:name="_Toc294857441"/>
      <w:bookmarkStart w:id="1103" w:name="_Toc294877584"/>
      <w:bookmarkStart w:id="1104" w:name="_Toc294878111"/>
      <w:bookmarkStart w:id="1105" w:name="_Toc294879736"/>
      <w:bookmarkStart w:id="1106" w:name="_Toc294880420"/>
      <w:bookmarkStart w:id="1107" w:name="_Toc294880946"/>
      <w:bookmarkStart w:id="1108" w:name="_Toc294882250"/>
      <w:bookmarkStart w:id="1109" w:name="_Toc294882775"/>
      <w:bookmarkStart w:id="1110" w:name="_Toc295242037"/>
      <w:bookmarkStart w:id="1111" w:name="_Toc295242478"/>
      <w:bookmarkStart w:id="1112" w:name="_Toc295290798"/>
      <w:bookmarkStart w:id="1113" w:name="_Toc295390133"/>
      <w:bookmarkStart w:id="1114" w:name="_Toc295402215"/>
      <w:bookmarkStart w:id="1115" w:name="_Toc295402257"/>
      <w:bookmarkStart w:id="1116" w:name="_Toc295470735"/>
      <w:bookmarkStart w:id="1117" w:name="_Toc295741853"/>
      <w:bookmarkStart w:id="1118" w:name="_Toc295750542"/>
      <w:bookmarkStart w:id="1119" w:name="_Toc295808296"/>
      <w:bookmarkStart w:id="1120" w:name="_Toc295808968"/>
      <w:bookmarkStart w:id="1121" w:name="_Toc295819980"/>
      <w:bookmarkStart w:id="1122" w:name="_Toc295820015"/>
      <w:bookmarkStart w:id="1123" w:name="_Toc295820051"/>
      <w:bookmarkStart w:id="1124" w:name="_Toc295825893"/>
      <w:bookmarkStart w:id="1125" w:name="_Toc295832335"/>
      <w:bookmarkStart w:id="1126" w:name="_Toc295832377"/>
      <w:bookmarkStart w:id="1127" w:name="_Toc295833053"/>
      <w:bookmarkStart w:id="1128" w:name="_Toc295833817"/>
      <w:bookmarkStart w:id="1129" w:name="_Toc295836567"/>
      <w:bookmarkStart w:id="1130" w:name="_Toc295894115"/>
      <w:bookmarkStart w:id="1131" w:name="_Toc295987275"/>
      <w:bookmarkStart w:id="1132" w:name="_Toc296000205"/>
      <w:bookmarkStart w:id="1133" w:name="_Toc296001299"/>
      <w:bookmarkStart w:id="1134" w:name="_Toc296020330"/>
      <w:bookmarkStart w:id="1135" w:name="_Toc296083564"/>
      <w:bookmarkStart w:id="1136" w:name="_Toc296087035"/>
      <w:bookmarkStart w:id="1137" w:name="_Toc296176545"/>
      <w:bookmarkStart w:id="1138" w:name="_Toc296177320"/>
      <w:bookmarkStart w:id="1139" w:name="_Toc296180927"/>
      <w:bookmarkStart w:id="1140" w:name="_Toc296182004"/>
      <w:bookmarkStart w:id="1141" w:name="_Toc296182778"/>
      <w:bookmarkStart w:id="1142" w:name="_Toc296184017"/>
      <w:bookmarkStart w:id="1143" w:name="_Toc296339847"/>
      <w:bookmarkStart w:id="1144" w:name="_Toc296340627"/>
      <w:bookmarkStart w:id="1145" w:name="_Toc296671341"/>
      <w:bookmarkStart w:id="1146" w:name="_Toc296671820"/>
      <w:bookmarkStart w:id="1147" w:name="_Toc296690640"/>
      <w:bookmarkStart w:id="1148" w:name="_Toc296959249"/>
      <w:bookmarkStart w:id="1149" w:name="_Toc297822521"/>
      <w:bookmarkStart w:id="1150" w:name="_Toc298773423"/>
      <w:bookmarkStart w:id="1151" w:name="_Toc298774236"/>
      <w:bookmarkStart w:id="1152" w:name="_Toc298782811"/>
      <w:bookmarkStart w:id="1153" w:name="_Toc298783625"/>
      <w:bookmarkStart w:id="1154" w:name="_Toc307486088"/>
      <w:bookmarkStart w:id="1155" w:name="_Toc327781565"/>
      <w:bookmarkStart w:id="1156" w:name="_Toc327797519"/>
      <w:bookmarkStart w:id="1157" w:name="_Toc329087613"/>
      <w:bookmarkStart w:id="1158" w:name="_Toc329088438"/>
      <w:bookmarkStart w:id="1159" w:name="_Toc329090578"/>
      <w:bookmarkStart w:id="1160" w:name="_Toc354415202"/>
      <w:bookmarkStart w:id="1161"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2" w:name="_Toc20973439"/>
      <w:bookmarkStart w:id="1163" w:name="_Toc253144364"/>
      <w:bookmarkStart w:id="1164" w:name="_Toc337198443"/>
      <w:bookmarkStart w:id="1165" w:name="_Toc354416200"/>
      <w:bookmarkStart w:id="1166" w:name="_Toc445130820"/>
      <w:r w:rsidRPr="00677940">
        <w:rPr>
          <w:rFonts w:ascii="Calibri" w:hAnsi="Calibri"/>
        </w:rPr>
        <w:lastRenderedPageBreak/>
        <w:t>DHCP Server Features and Configuration</w:t>
      </w:r>
      <w:bookmarkEnd w:id="1162"/>
      <w:bookmarkEnd w:id="1163"/>
      <w:bookmarkEnd w:id="1164"/>
      <w:bookmarkEnd w:id="1165"/>
      <w:bookmarkEnd w:id="1166"/>
    </w:p>
    <w:p w14:paraId="3EB7A88C" w14:textId="77777777" w:rsidR="00F54036" w:rsidRPr="00677940" w:rsidRDefault="00F54036" w:rsidP="002D72FB">
      <w:pPr>
        <w:pStyle w:val="3"/>
        <w:ind w:left="0" w:right="20"/>
        <w:rPr>
          <w:rFonts w:ascii="Calibri" w:hAnsi="Calibri"/>
        </w:rPr>
      </w:pPr>
      <w:bookmarkStart w:id="1167" w:name="_Toc20973440"/>
      <w:bookmarkStart w:id="1168" w:name="_Toc253144365"/>
      <w:bookmarkStart w:id="1169" w:name="_Toc337198444"/>
      <w:bookmarkStart w:id="1170" w:name="_Toc354416201"/>
      <w:bookmarkStart w:id="1171" w:name="_Toc445130821"/>
      <w:r w:rsidRPr="00677940">
        <w:rPr>
          <w:rFonts w:ascii="Calibri" w:hAnsi="Calibri"/>
        </w:rPr>
        <w:t>Overview of DHCP Server F</w:t>
      </w:r>
      <w:bookmarkEnd w:id="1167"/>
      <w:bookmarkEnd w:id="1168"/>
      <w:r w:rsidRPr="00677940">
        <w:rPr>
          <w:rFonts w:ascii="Calibri" w:hAnsi="Calibri"/>
        </w:rPr>
        <w:t>unctions</w:t>
      </w:r>
      <w:bookmarkEnd w:id="1169"/>
      <w:bookmarkEnd w:id="1170"/>
      <w:bookmarkEnd w:id="1171"/>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2" w:name="_Toc337198445"/>
      <w:r w:rsidRPr="00677940">
        <w:rPr>
          <w:rFonts w:ascii="Calibri" w:hAnsi="Calibri"/>
        </w:rPr>
        <w:t>IP Address Allocation of DHCP Server</w:t>
      </w:r>
      <w:bookmarkEnd w:id="1172"/>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3" w:name="_Toc363228364"/>
      <w:r w:rsidRPr="00677940">
        <w:rPr>
          <w:rFonts w:ascii="Calibri" w:hAnsi="Calibri"/>
        </w:rPr>
        <w:t>The C9500 series</w:t>
      </w:r>
      <w:r w:rsidR="00F54036" w:rsidRPr="00677940">
        <w:rPr>
          <w:rFonts w:ascii="Calibri" w:hAnsi="Calibri"/>
        </w:rPr>
        <w:t xml:space="preserve"> </w:t>
      </w:r>
      <w:bookmarkStart w:id="1174" w:name="_Toc337198446"/>
      <w:bookmarkEnd w:id="1173"/>
      <w:r w:rsidR="00F54036" w:rsidRPr="00677940">
        <w:rPr>
          <w:rFonts w:ascii="Calibri" w:hAnsi="Calibri"/>
        </w:rPr>
        <w:t>Switch as a DHCP Server</w:t>
      </w:r>
      <w:bookmarkEnd w:id="1174"/>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5" w:name="_Toc21141113"/>
      <w:bookmarkStart w:id="1176" w:name="_Toc198621988"/>
      <w:bookmarkStart w:id="1177" w:name="_Toc361679435"/>
      <w:bookmarkStart w:id="1178"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5"/>
      <w:bookmarkEnd w:id="1176"/>
      <w:bookmarkEnd w:id="1177"/>
      <w:r w:rsidR="00F54036" w:rsidRPr="00677940">
        <w:rPr>
          <w:rFonts w:ascii="Calibri" w:hAnsi="Calibri"/>
        </w:rPr>
        <w:t>Switch as a DHCP server</w:t>
      </w:r>
      <w:bookmarkEnd w:id="1178"/>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79"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79"/>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0" w:name="_Toc21141114"/>
      <w:bookmarkStart w:id="1181" w:name="_Toc198621989"/>
      <w:bookmarkStart w:id="1182" w:name="_Toc361679436"/>
      <w:bookmarkStart w:id="1183"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0"/>
      <w:bookmarkEnd w:id="1181"/>
      <w:bookmarkEnd w:id="1182"/>
      <w:r w:rsidRPr="00677940">
        <w:rPr>
          <w:rFonts w:ascii="Calibri" w:hAnsi="Calibri"/>
        </w:rPr>
        <w:t xml:space="preserve"> </w:t>
      </w:r>
      <w:r w:rsidR="00F54036" w:rsidRPr="00677940">
        <w:rPr>
          <w:rFonts w:ascii="Calibri" w:hAnsi="Calibri"/>
        </w:rPr>
        <w:t>Transmitting DHCP server Message as a DHCP relay agent</w:t>
      </w:r>
      <w:bookmarkEnd w:id="1183"/>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4" w:name="_Toc337198447"/>
      <w:r w:rsidRPr="00677940">
        <w:rPr>
          <w:rFonts w:ascii="Calibri" w:hAnsi="Calibri"/>
        </w:rPr>
        <w:t>Advantages of DHCP Server</w:t>
      </w:r>
      <w:bookmarkEnd w:id="1184"/>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5" w:name="_Toc20973443"/>
      <w:bookmarkStart w:id="1186" w:name="_Toc198621917"/>
      <w:bookmarkStart w:id="1187" w:name="_Toc363228367"/>
      <w:bookmarkStart w:id="1188" w:name="_Toc445130822"/>
      <w:r w:rsidRPr="00677940">
        <w:rPr>
          <w:rFonts w:ascii="Calibri" w:hAnsi="Calibri"/>
        </w:rPr>
        <w:t xml:space="preserve">DHCP Pool </w:t>
      </w:r>
      <w:bookmarkEnd w:id="1185"/>
      <w:bookmarkEnd w:id="1186"/>
      <w:bookmarkEnd w:id="1187"/>
      <w:r w:rsidRPr="00677940">
        <w:rPr>
          <w:rFonts w:ascii="Calibri" w:hAnsi="Calibri"/>
        </w:rPr>
        <w:t>Configuration</w:t>
      </w:r>
      <w:bookmarkEnd w:id="1188"/>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89" w:name="_Toc337198451"/>
      <w:r w:rsidRPr="00677940">
        <w:rPr>
          <w:rFonts w:ascii="Calibri" w:hAnsi="Calibri"/>
        </w:rPr>
        <w:t>Setting DHCP Network Pool Name and Entering DHCP Configuration mode</w:t>
      </w:r>
      <w:bookmarkEnd w:id="1189"/>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0"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0"/>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1"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lastRenderedPageBreak/>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2" w:name="_Toc337198452"/>
      <w:r w:rsidRPr="00677940">
        <w:rPr>
          <w:rFonts w:ascii="Calibri" w:hAnsi="Calibri"/>
        </w:rPr>
        <w:lastRenderedPageBreak/>
        <w:t>DHCP Subnet and Network Mask Configuration</w:t>
      </w:r>
      <w:bookmarkEnd w:id="1192"/>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3"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3"/>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4" w:name="_Toc337198453"/>
      <w:r w:rsidRPr="00677940">
        <w:rPr>
          <w:rFonts w:ascii="Calibri" w:hAnsi="Calibri"/>
        </w:rPr>
        <w:t>Setting IP Address Range to be assigned in Network Pool</w:t>
      </w:r>
      <w:bookmarkEnd w:id="1194"/>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5"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5"/>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6" w:name="_Toc337198454"/>
      <w:bookmarkEnd w:id="1191"/>
      <w:r w:rsidRPr="00677940">
        <w:rPr>
          <w:rFonts w:ascii="Calibri" w:hAnsi="Calibri"/>
        </w:rPr>
        <w:t>Setting the Default Router for Client</w:t>
      </w:r>
      <w:bookmarkEnd w:id="1196"/>
    </w:p>
    <w:p w14:paraId="470418E5" w14:textId="77777777" w:rsidR="00F54036" w:rsidRPr="00677940" w:rsidRDefault="00F54036" w:rsidP="002B4DA8">
      <w:pPr>
        <w:pStyle w:val="a3"/>
        <w:ind w:right="20"/>
        <w:rPr>
          <w:rFonts w:ascii="Calibri" w:hAnsi="Calibri"/>
        </w:rPr>
      </w:pPr>
      <w:r w:rsidRPr="00677940">
        <w:rPr>
          <w:rFonts w:ascii="Calibri" w:hAnsi="Calibri"/>
        </w:rPr>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7"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7"/>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8" w:name="_Toc337198455"/>
      <w:r w:rsidRPr="00677940">
        <w:rPr>
          <w:rFonts w:ascii="Calibri" w:hAnsi="Calibri"/>
        </w:rPr>
        <w:t>Setting DNS IP Server for Client</w:t>
      </w:r>
      <w:bookmarkEnd w:id="1198"/>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199"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199"/>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0" w:name="_Toc337198456"/>
      <w:r w:rsidRPr="00677940">
        <w:rPr>
          <w:rFonts w:ascii="Calibri" w:hAnsi="Calibri"/>
        </w:rPr>
        <w:t>Setting the Domain Name for Client</w:t>
      </w:r>
      <w:bookmarkEnd w:id="1200"/>
    </w:p>
    <w:p w14:paraId="72BBA09F" w14:textId="77777777" w:rsidR="00F54036" w:rsidRPr="00677940" w:rsidRDefault="00F54036" w:rsidP="002B4DA8">
      <w:pPr>
        <w:pStyle w:val="a3"/>
        <w:ind w:right="20"/>
        <w:rPr>
          <w:rFonts w:ascii="Calibri" w:hAnsi="Calibri"/>
        </w:rPr>
      </w:pPr>
      <w:r w:rsidRPr="00677940">
        <w:rPr>
          <w:rFonts w:ascii="Calibri" w:hAnsi="Calibri"/>
        </w:rPr>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1"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1"/>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2" w:name="_Toc337198457"/>
      <w:r w:rsidRPr="00677940">
        <w:rPr>
          <w:rFonts w:ascii="Calibri" w:hAnsi="Calibri"/>
        </w:rPr>
        <w:t>Setting Group for Network Pool</w:t>
      </w:r>
      <w:bookmarkEnd w:id="1202"/>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3"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3"/>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lastRenderedPageBreak/>
              <w:t>. . .</w:t>
            </w:r>
          </w:p>
        </w:tc>
      </w:tr>
    </w:tbl>
    <w:p w14:paraId="0362AE68" w14:textId="77777777" w:rsidR="00F54036" w:rsidRPr="00677940" w:rsidRDefault="00F54036" w:rsidP="002D72FB">
      <w:pPr>
        <w:pStyle w:val="4"/>
        <w:ind w:left="0" w:right="20"/>
        <w:rPr>
          <w:rFonts w:ascii="Calibri" w:hAnsi="Calibri"/>
        </w:rPr>
      </w:pPr>
      <w:bookmarkStart w:id="1204" w:name="_Toc337198458"/>
      <w:r w:rsidRPr="00677940">
        <w:rPr>
          <w:rFonts w:ascii="Calibri" w:hAnsi="Calibri"/>
        </w:rPr>
        <w:lastRenderedPageBreak/>
        <w:t>Setting the Address Lease Time</w:t>
      </w:r>
      <w:bookmarkEnd w:id="1204"/>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5"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5"/>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6" w:name="_Toc198621920"/>
      <w:bookmarkStart w:id="1207" w:name="_Toc363228377"/>
      <w:bookmarkStart w:id="1208" w:name="_Toc445130823"/>
      <w:bookmarkStart w:id="1209"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6"/>
      <w:bookmarkEnd w:id="1207"/>
      <w:bookmarkEnd w:id="1208"/>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0" w:name="_Toc198525714"/>
      <w:bookmarkStart w:id="1211" w:name="_Toc253144371"/>
      <w:bookmarkStart w:id="1212" w:name="_Toc337198463"/>
      <w:bookmarkStart w:id="1213" w:name="_Toc354416207"/>
      <w:bookmarkStart w:id="1214" w:name="_Toc445130824"/>
      <w:r w:rsidRPr="00677940">
        <w:rPr>
          <w:rFonts w:ascii="Calibri" w:hAnsi="Calibri"/>
        </w:rPr>
        <w:lastRenderedPageBreak/>
        <w:t>DHCP relay agent Features and Configuration</w:t>
      </w:r>
      <w:bookmarkEnd w:id="1210"/>
      <w:bookmarkEnd w:id="1211"/>
      <w:bookmarkEnd w:id="1212"/>
      <w:bookmarkEnd w:id="1213"/>
      <w:bookmarkEnd w:id="1214"/>
    </w:p>
    <w:p w14:paraId="4E4F233F" w14:textId="77777777" w:rsidR="00F54036" w:rsidRPr="00677940" w:rsidRDefault="00F54036" w:rsidP="001E7454">
      <w:pPr>
        <w:pStyle w:val="3"/>
        <w:ind w:left="0" w:right="20"/>
        <w:rPr>
          <w:rFonts w:ascii="Calibri" w:hAnsi="Calibri"/>
        </w:rPr>
      </w:pPr>
      <w:bookmarkStart w:id="1215" w:name="_Toc198525715"/>
      <w:bookmarkStart w:id="1216" w:name="_Toc253144372"/>
      <w:bookmarkStart w:id="1217" w:name="_Toc337198464"/>
      <w:bookmarkStart w:id="1218" w:name="_Toc354416208"/>
      <w:bookmarkStart w:id="1219" w:name="_Toc445130825"/>
      <w:r w:rsidRPr="00677940">
        <w:rPr>
          <w:rFonts w:ascii="Calibri" w:hAnsi="Calibri"/>
        </w:rPr>
        <w:t xml:space="preserve">DHCP relay </w:t>
      </w:r>
      <w:bookmarkEnd w:id="1215"/>
      <w:bookmarkEnd w:id="1216"/>
      <w:r w:rsidRPr="00677940">
        <w:rPr>
          <w:rFonts w:ascii="Calibri" w:hAnsi="Calibri"/>
        </w:rPr>
        <w:t>agent Overview</w:t>
      </w:r>
      <w:bookmarkEnd w:id="1217"/>
      <w:bookmarkEnd w:id="1218"/>
      <w:bookmarkEnd w:id="1219"/>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0" w:name="_Toc198526222"/>
      <w:bookmarkStart w:id="1221" w:name="_Toc198621990"/>
      <w:bookmarkStart w:id="1222" w:name="_Toc361679437"/>
      <w:bookmarkStart w:id="1223"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0"/>
      <w:bookmarkEnd w:id="1221"/>
      <w:bookmarkEnd w:id="1222"/>
      <w:r w:rsidR="00F54036" w:rsidRPr="00677940">
        <w:rPr>
          <w:rFonts w:ascii="Calibri" w:hAnsi="Calibri"/>
        </w:rPr>
        <w:t>Message transmissions of DHCP server as a DHCP relay agent</w:t>
      </w:r>
      <w:bookmarkEnd w:id="1223"/>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4" w:name="_Toc20973449"/>
      <w:bookmarkStart w:id="1225" w:name="_Toc198525717"/>
      <w:bookmarkStart w:id="1226" w:name="_Toc253144373"/>
      <w:bookmarkStart w:id="1227" w:name="_Toc337198465"/>
      <w:bookmarkStart w:id="1228" w:name="_Toc354416209"/>
      <w:bookmarkStart w:id="1229" w:name="_Toc445130826"/>
      <w:r w:rsidRPr="00677940">
        <w:rPr>
          <w:rFonts w:ascii="Calibri" w:hAnsi="Calibri"/>
        </w:rPr>
        <w:t>Enabling DHCP Relay Function</w:t>
      </w:r>
      <w:bookmarkEnd w:id="1224"/>
      <w:bookmarkEnd w:id="1225"/>
      <w:bookmarkEnd w:id="1226"/>
      <w:bookmarkEnd w:id="1227"/>
      <w:bookmarkEnd w:id="1228"/>
      <w:bookmarkEnd w:id="1229"/>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0"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0"/>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1" w:name="_Toc198525718"/>
      <w:bookmarkStart w:id="1232" w:name="_Toc253144374"/>
      <w:bookmarkStart w:id="1233" w:name="_Toc337198466"/>
      <w:bookmarkStart w:id="1234" w:name="_Toc354416210"/>
      <w:bookmarkStart w:id="1235" w:name="_Toc445130827"/>
      <w:r w:rsidRPr="00677940">
        <w:rPr>
          <w:rFonts w:ascii="Calibri" w:hAnsi="Calibri"/>
        </w:rPr>
        <w:t xml:space="preserve">DHCP Server </w:t>
      </w:r>
      <w:bookmarkEnd w:id="1231"/>
      <w:bookmarkEnd w:id="1232"/>
      <w:r w:rsidRPr="00677940">
        <w:rPr>
          <w:rFonts w:ascii="Calibri" w:hAnsi="Calibri"/>
        </w:rPr>
        <w:t>Configuration on DHCP Relay Agent</w:t>
      </w:r>
      <w:bookmarkEnd w:id="1233"/>
      <w:bookmarkEnd w:id="1234"/>
      <w:bookmarkEnd w:id="1235"/>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6" w:name="_Toc354416616"/>
      <w:bookmarkStart w:id="1237"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6"/>
      <w:bookmarkEnd w:id="1237"/>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8" w:name="_Toc198525719"/>
      <w:bookmarkStart w:id="1239" w:name="_Toc198621925"/>
      <w:bookmarkStart w:id="1240" w:name="_Toc363228382"/>
      <w:bookmarkStart w:id="1241" w:name="_Toc445130828"/>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8"/>
      <w:bookmarkEnd w:id="1239"/>
      <w:bookmarkEnd w:id="1240"/>
      <w:r w:rsidRPr="00677940">
        <w:rPr>
          <w:rFonts w:ascii="Calibri" w:hAnsi="Calibri"/>
        </w:rPr>
        <w:t>Configuration</w:t>
      </w:r>
      <w:bookmarkEnd w:id="1241"/>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2" w:name="_Toc198526223"/>
    <w:bookmarkStart w:id="1243" w:name="_Toc198621991"/>
    <w:bookmarkStart w:id="1244" w:name="_Toc361679438"/>
    <w:bookmarkStart w:id="1245"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2"/>
      <w:bookmarkEnd w:id="1243"/>
      <w:bookmarkEnd w:id="1244"/>
      <w:bookmarkEnd w:id="1245"/>
    </w:p>
    <w:p w14:paraId="403B0081" w14:textId="77777777" w:rsidR="00F54036" w:rsidRPr="00677940" w:rsidRDefault="00F54036" w:rsidP="001E7454">
      <w:pPr>
        <w:pStyle w:val="4"/>
        <w:ind w:left="0" w:right="20"/>
        <w:rPr>
          <w:rFonts w:ascii="Calibri" w:hAnsi="Calibri"/>
        </w:rPr>
      </w:pPr>
      <w:bookmarkStart w:id="1246" w:name="_Toc337198468"/>
      <w:r w:rsidRPr="00677940">
        <w:rPr>
          <w:rFonts w:ascii="Calibri" w:hAnsi="Calibri"/>
        </w:rPr>
        <w:t>Enabling DHCP relay information option</w:t>
      </w:r>
      <w:bookmarkEnd w:id="1246"/>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7"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7"/>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8" w:name="_Toc337198469"/>
      <w:r w:rsidRPr="00677940">
        <w:rPr>
          <w:rFonts w:ascii="Calibri" w:hAnsi="Calibri"/>
        </w:rPr>
        <w:t>Relay agent information option reforwarding Policy Configuration</w:t>
      </w:r>
      <w:bookmarkEnd w:id="1248"/>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49"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49"/>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0" w:name="_Toc198525720"/>
      <w:bookmarkStart w:id="1251" w:name="_Toc198621926"/>
      <w:bookmarkStart w:id="1252" w:name="_Toc363228385"/>
      <w:bookmarkStart w:id="1253" w:name="_Toc445130829"/>
      <w:r w:rsidRPr="00677940">
        <w:rPr>
          <w:rFonts w:ascii="Calibri" w:hAnsi="Calibri"/>
        </w:rPr>
        <w:lastRenderedPageBreak/>
        <w:t xml:space="preserve">DHCP Smart Relay </w:t>
      </w:r>
      <w:bookmarkEnd w:id="1250"/>
      <w:bookmarkEnd w:id="1251"/>
      <w:bookmarkEnd w:id="1252"/>
      <w:r w:rsidRPr="00677940">
        <w:rPr>
          <w:rFonts w:ascii="Calibri" w:hAnsi="Calibri"/>
        </w:rPr>
        <w:t>Configuration</w:t>
      </w:r>
      <w:bookmarkEnd w:id="1253"/>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4" w:name="_Toc198526224"/>
    <w:bookmarkStart w:id="1255" w:name="_Toc198621992"/>
    <w:bookmarkStart w:id="1256" w:name="_Toc361679439"/>
    <w:bookmarkStart w:id="1257"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4"/>
      <w:bookmarkEnd w:id="1255"/>
      <w:bookmarkEnd w:id="1256"/>
      <w:r w:rsidR="00F54036" w:rsidRPr="00677940">
        <w:rPr>
          <w:rFonts w:ascii="Calibri" w:hAnsi="Calibri"/>
        </w:rPr>
        <w:t>running procedure</w:t>
      </w:r>
      <w:bookmarkEnd w:id="1257"/>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8" w:name="_Toc354416619"/>
      <w:bookmarkStart w:id="1259"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8"/>
      <w:bookmarkEnd w:id="125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0" w:name="_Toc198525721"/>
      <w:bookmarkStart w:id="1261" w:name="_Toc198621927"/>
      <w:bookmarkStart w:id="1262" w:name="_Toc363228386"/>
      <w:bookmarkStart w:id="1263" w:name="_Toc445130830"/>
      <w:r w:rsidRPr="00677940">
        <w:rPr>
          <w:rFonts w:ascii="Calibri" w:hAnsi="Calibri"/>
        </w:rPr>
        <w:lastRenderedPageBreak/>
        <w:t xml:space="preserve">DHCP Relay Verify MAC-Address </w:t>
      </w:r>
      <w:bookmarkEnd w:id="1260"/>
      <w:bookmarkEnd w:id="1261"/>
      <w:bookmarkEnd w:id="1262"/>
      <w:r w:rsidRPr="00677940">
        <w:rPr>
          <w:rFonts w:ascii="Calibri" w:hAnsi="Calibri"/>
        </w:rPr>
        <w:t>Configuration</w:t>
      </w:r>
      <w:bookmarkEnd w:id="1263"/>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4"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4"/>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5" w:name="_Toc198525722"/>
      <w:bookmarkStart w:id="1266" w:name="_Toc198621928"/>
      <w:bookmarkStart w:id="1267" w:name="_Toc363228387"/>
    </w:p>
    <w:p w14:paraId="1DF94AF0" w14:textId="77777777" w:rsidR="00F54036" w:rsidRPr="00677940" w:rsidRDefault="00F54036" w:rsidP="001E7454">
      <w:pPr>
        <w:pStyle w:val="3"/>
        <w:ind w:left="0" w:right="20"/>
        <w:rPr>
          <w:rFonts w:ascii="Calibri" w:hAnsi="Calibri"/>
        </w:rPr>
      </w:pPr>
      <w:bookmarkStart w:id="1268" w:name="_Toc445130831"/>
      <w:r w:rsidRPr="00677940">
        <w:rPr>
          <w:rFonts w:ascii="Calibri" w:hAnsi="Calibri"/>
        </w:rPr>
        <w:lastRenderedPageBreak/>
        <w:t xml:space="preserve">DHCP relay rate-limit </w:t>
      </w:r>
      <w:bookmarkEnd w:id="1265"/>
      <w:bookmarkEnd w:id="1266"/>
      <w:bookmarkEnd w:id="1267"/>
      <w:r w:rsidR="003E15A7" w:rsidRPr="00677940">
        <w:rPr>
          <w:rFonts w:ascii="Calibri" w:hAnsi="Calibri"/>
        </w:rPr>
        <w:t>Set-up</w:t>
      </w:r>
      <w:bookmarkEnd w:id="1268"/>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FF5482" w:rsidRDefault="00FF5482"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FF5482" w:rsidRDefault="00FF5482"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FF5482" w:rsidRDefault="00FF5482"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FF5482" w:rsidRDefault="00FF5482"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FF5482" w:rsidRDefault="00FF5482"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FF5482" w:rsidRDefault="00FF5482"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69" w:name="_Toc198526225"/>
    <w:bookmarkStart w:id="1270" w:name="_Toc198621993"/>
    <w:bookmarkStart w:id="1271" w:name="_Toc361679440"/>
    <w:bookmarkStart w:id="1272"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69"/>
      <w:bookmarkEnd w:id="1270"/>
      <w:bookmarkEnd w:id="1271"/>
      <w:r w:rsidR="009628C7" w:rsidRPr="00677940">
        <w:rPr>
          <w:rFonts w:ascii="Calibri" w:hAnsi="Calibri"/>
        </w:rPr>
        <w:t>in work</w:t>
      </w:r>
      <w:bookmarkEnd w:id="1272"/>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lastRenderedPageBreak/>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3" w:name="_Toc337198472"/>
      <w:bookmarkStart w:id="1274" w:name="_Toc348625978"/>
      <w:bookmarkStart w:id="1275" w:name="_Toc445130832"/>
      <w:r w:rsidRPr="00677940">
        <w:rPr>
          <w:rFonts w:ascii="Calibri" w:hAnsi="Calibri"/>
        </w:rPr>
        <w:lastRenderedPageBreak/>
        <w:t>DHCP Class based DHCP packet forwarding</w:t>
      </w:r>
      <w:bookmarkEnd w:id="1273"/>
      <w:bookmarkEnd w:id="1274"/>
      <w:bookmarkEnd w:id="1275"/>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6"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7" w:name="_Toc337198139"/>
      <w:bookmarkStart w:id="1278"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6"/>
      <w:bookmarkEnd w:id="1277"/>
      <w:bookmarkEnd w:id="1278"/>
    </w:p>
    <w:p w14:paraId="0A771840" w14:textId="77777777" w:rsidR="00733A41" w:rsidRPr="00677940" w:rsidRDefault="00733A41" w:rsidP="001E7454">
      <w:pPr>
        <w:pStyle w:val="4"/>
        <w:ind w:left="0" w:right="20"/>
        <w:rPr>
          <w:rFonts w:ascii="Calibri" w:hAnsi="Calibri"/>
          <w:szCs w:val="18"/>
        </w:rPr>
      </w:pPr>
      <w:bookmarkStart w:id="1279" w:name="_Toc337198473"/>
      <w:r w:rsidRPr="00677940">
        <w:rPr>
          <w:rFonts w:ascii="Calibri" w:hAnsi="Calibri"/>
          <w:szCs w:val="18"/>
        </w:rPr>
        <w:t>DHCP Class Configuration</w:t>
      </w:r>
      <w:bookmarkEnd w:id="1279"/>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0" w:name="_Toc348626382"/>
      <w:bookmarkStart w:id="1281"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0"/>
      <w:bookmarkEnd w:id="1281"/>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2" w:name="_Toc337198474"/>
      <w:r w:rsidRPr="00677940">
        <w:rPr>
          <w:rFonts w:ascii="Calibri" w:hAnsi="Calibri"/>
          <w:szCs w:val="18"/>
        </w:rPr>
        <w:lastRenderedPageBreak/>
        <w:t>DHCP Relay-Pool Configuration</w:t>
      </w:r>
      <w:bookmarkEnd w:id="1282"/>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3" w:name="_Toc348626383"/>
      <w:bookmarkStart w:id="1284"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3"/>
      <w:bookmarkEnd w:id="128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5" w:name="_Toc198525726"/>
      <w:bookmarkStart w:id="1286" w:name="_Toc198621929"/>
      <w:bookmarkStart w:id="1287" w:name="_Toc363228388"/>
      <w:bookmarkStart w:id="1288" w:name="_Toc445130833"/>
      <w:r w:rsidRPr="00677940">
        <w:rPr>
          <w:rFonts w:ascii="Calibri" w:hAnsi="Calibri"/>
        </w:rPr>
        <w:lastRenderedPageBreak/>
        <w:t xml:space="preserve">DHCP Snooping </w:t>
      </w:r>
      <w:bookmarkEnd w:id="1285"/>
      <w:bookmarkEnd w:id="1286"/>
      <w:bookmarkEnd w:id="1287"/>
      <w:r w:rsidRPr="00677940">
        <w:rPr>
          <w:rFonts w:ascii="Calibri" w:hAnsi="Calibri"/>
        </w:rPr>
        <w:t>Function</w:t>
      </w:r>
      <w:bookmarkEnd w:id="1288"/>
    </w:p>
    <w:p w14:paraId="0A73BD9A" w14:textId="77777777" w:rsidR="00F54036" w:rsidRPr="00677940" w:rsidRDefault="00F54036" w:rsidP="001B37C1">
      <w:pPr>
        <w:pStyle w:val="3"/>
        <w:ind w:left="0" w:right="20"/>
        <w:rPr>
          <w:rFonts w:ascii="Calibri" w:hAnsi="Calibri"/>
        </w:rPr>
      </w:pPr>
      <w:bookmarkStart w:id="1289" w:name="_Toc198525727"/>
      <w:bookmarkStart w:id="1290" w:name="_Toc198621930"/>
      <w:bookmarkStart w:id="1291" w:name="_Toc363228389"/>
      <w:bookmarkStart w:id="1292" w:name="_Toc445130834"/>
      <w:r w:rsidRPr="00677940">
        <w:rPr>
          <w:rFonts w:ascii="Calibri" w:hAnsi="Calibri"/>
        </w:rPr>
        <w:t xml:space="preserve">DHCP Snooping </w:t>
      </w:r>
      <w:bookmarkEnd w:id="1289"/>
      <w:bookmarkEnd w:id="1290"/>
      <w:bookmarkEnd w:id="1291"/>
      <w:r w:rsidRPr="00677940">
        <w:rPr>
          <w:rFonts w:ascii="Calibri" w:hAnsi="Calibri"/>
        </w:rPr>
        <w:t>Function Overview</w:t>
      </w:r>
      <w:bookmarkEnd w:id="1292"/>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3" w:name="_Toc363228390"/>
      <w:r w:rsidRPr="00677940">
        <w:rPr>
          <w:rFonts w:ascii="Calibri" w:hAnsi="Calibri"/>
        </w:rPr>
        <w:t>Trust and Untrust Source</w:t>
      </w:r>
      <w:bookmarkEnd w:id="1293"/>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4" w:name="_Toc160249752"/>
      <w:bookmarkStart w:id="1295" w:name="_Toc174759669"/>
      <w:bookmarkStart w:id="1296" w:name="_Toc363228391"/>
      <w:r w:rsidRPr="00677940">
        <w:rPr>
          <w:rFonts w:ascii="Calibri" w:hAnsi="Calibri"/>
        </w:rPr>
        <w:t>DHCP Snooping Binding Database</w:t>
      </w:r>
      <w:bookmarkEnd w:id="1294"/>
      <w:bookmarkEnd w:id="1295"/>
      <w:bookmarkEnd w:id="1296"/>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7" w:name="_Toc160249753"/>
      <w:bookmarkStart w:id="1298" w:name="_Toc174759670"/>
      <w:bookmarkStart w:id="1299" w:name="_Toc363228392"/>
      <w:r w:rsidRPr="00677940">
        <w:rPr>
          <w:rFonts w:ascii="Calibri" w:hAnsi="Calibri"/>
        </w:rPr>
        <w:t>Packet Validation</w:t>
      </w:r>
      <w:bookmarkEnd w:id="1297"/>
      <w:bookmarkEnd w:id="1298"/>
      <w:bookmarkEnd w:id="1299"/>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0" w:name="_Toc363228393"/>
      <w:r w:rsidRPr="00677940">
        <w:rPr>
          <w:rFonts w:ascii="Calibri" w:hAnsi="Calibri"/>
        </w:rPr>
        <w:t>Packet Rate-limit</w:t>
      </w:r>
      <w:bookmarkEnd w:id="1300"/>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1" w:name="_Toc445130835"/>
      <w:bookmarkStart w:id="1302" w:name="_Toc337198481"/>
      <w:bookmarkStart w:id="1303" w:name="_Toc354416217"/>
      <w:r w:rsidRPr="00677940">
        <w:rPr>
          <w:rFonts w:ascii="Calibri" w:hAnsi="Calibri"/>
        </w:rPr>
        <w:t>Activation of DHCP Snooping Function</w:t>
      </w:r>
      <w:bookmarkEnd w:id="1301"/>
      <w:r w:rsidRPr="00677940">
        <w:rPr>
          <w:rFonts w:ascii="Calibri" w:hAnsi="Calibri"/>
        </w:rPr>
        <w:t xml:space="preserve"> </w:t>
      </w:r>
      <w:bookmarkEnd w:id="1302"/>
      <w:bookmarkEnd w:id="1303"/>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4"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4"/>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5" w:name="_Toc391378350"/>
      <w:r w:rsidRPr="00677940">
        <w:rPr>
          <w:rFonts w:ascii="Calibri" w:hAnsi="Calibri"/>
        </w:rPr>
        <w:t>The following is an example of enabling DHCP Snooping function:</w:t>
      </w:r>
      <w:bookmarkEnd w:id="1305"/>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6" w:name="_Toc174759673"/>
      <w:bookmarkStart w:id="1307" w:name="_Toc198525730"/>
      <w:bookmarkStart w:id="1308" w:name="_Toc198621932"/>
      <w:bookmarkStart w:id="1309" w:name="_Toc363228395"/>
      <w:bookmarkStart w:id="1310" w:name="_Toc445130836"/>
      <w:r w:rsidRPr="00677940">
        <w:rPr>
          <w:rFonts w:ascii="Calibri" w:hAnsi="Calibri"/>
        </w:rPr>
        <w:t xml:space="preserve">DHCP Snooping Vlan </w:t>
      </w:r>
      <w:bookmarkEnd w:id="1306"/>
      <w:bookmarkEnd w:id="1307"/>
      <w:bookmarkEnd w:id="1308"/>
      <w:bookmarkEnd w:id="1309"/>
      <w:r w:rsidRPr="00677940">
        <w:rPr>
          <w:rFonts w:ascii="Calibri" w:hAnsi="Calibri"/>
        </w:rPr>
        <w:t>Configuration</w:t>
      </w:r>
      <w:bookmarkEnd w:id="1310"/>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1"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1"/>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2" w:name="_Toc174759674"/>
      <w:bookmarkStart w:id="1313" w:name="_Toc198525731"/>
      <w:bookmarkStart w:id="1314" w:name="_Toc198621933"/>
      <w:bookmarkStart w:id="1315" w:name="_Toc363228396"/>
      <w:bookmarkStart w:id="1316" w:name="_Toc445130837"/>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2"/>
      <w:bookmarkEnd w:id="1313"/>
      <w:bookmarkEnd w:id="1314"/>
      <w:bookmarkEnd w:id="1315"/>
      <w:r w:rsidRPr="00677940">
        <w:rPr>
          <w:rFonts w:ascii="Calibri" w:hAnsi="Calibri"/>
        </w:rPr>
        <w:t>Configuration</w:t>
      </w:r>
      <w:bookmarkEnd w:id="1316"/>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7" w:name="_Toc337198484"/>
      <w:r w:rsidRPr="00677940">
        <w:rPr>
          <w:rFonts w:ascii="Calibri" w:hAnsi="Calibri"/>
        </w:rPr>
        <w:t>Enable DHCP Snooping Information Option Function</w:t>
      </w:r>
      <w:bookmarkEnd w:id="1317"/>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8"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8"/>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19" w:name="_Toc337198485"/>
      <w:r w:rsidRPr="00677940">
        <w:rPr>
          <w:rFonts w:ascii="Calibri" w:hAnsi="Calibri"/>
        </w:rPr>
        <w:t>DHCP snooping information option reforwarding policy Configuration</w:t>
      </w:r>
      <w:bookmarkEnd w:id="1319"/>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0"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0"/>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1" w:name="_Toc174759675"/>
      <w:bookmarkStart w:id="1322" w:name="_Toc198525732"/>
      <w:bookmarkStart w:id="1323" w:name="_Toc253144384"/>
      <w:bookmarkStart w:id="1324" w:name="_Toc337198486"/>
      <w:bookmarkStart w:id="1325" w:name="_Toc354416220"/>
      <w:bookmarkStart w:id="1326" w:name="_Toc445130838"/>
      <w:r w:rsidRPr="00677940">
        <w:rPr>
          <w:rFonts w:ascii="Calibri" w:hAnsi="Calibri"/>
        </w:rPr>
        <w:t xml:space="preserve">DHCP Snooping Trust Port </w:t>
      </w:r>
      <w:bookmarkEnd w:id="1321"/>
      <w:bookmarkEnd w:id="1322"/>
      <w:bookmarkEnd w:id="1323"/>
      <w:r w:rsidRPr="00677940">
        <w:rPr>
          <w:rFonts w:ascii="Calibri" w:hAnsi="Calibri"/>
        </w:rPr>
        <w:t>Configuration</w:t>
      </w:r>
      <w:bookmarkEnd w:id="1324"/>
      <w:bookmarkEnd w:id="1325"/>
      <w:bookmarkEnd w:id="1326"/>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7"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7"/>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8" w:name="_Toc174759679"/>
      <w:bookmarkStart w:id="1329" w:name="_Toc198525733"/>
      <w:bookmarkStart w:id="1330" w:name="_Toc198621935"/>
      <w:bookmarkStart w:id="1331" w:name="_Toc363228400"/>
      <w:bookmarkStart w:id="1332" w:name="_Toc445130839"/>
      <w:r w:rsidRPr="00677940">
        <w:rPr>
          <w:rFonts w:ascii="Calibri" w:hAnsi="Calibri"/>
        </w:rPr>
        <w:t xml:space="preserve">DHCP Snooping max-entry </w:t>
      </w:r>
      <w:bookmarkEnd w:id="1328"/>
      <w:bookmarkEnd w:id="1329"/>
      <w:bookmarkEnd w:id="1330"/>
      <w:bookmarkEnd w:id="1331"/>
      <w:r w:rsidRPr="00677940">
        <w:rPr>
          <w:rFonts w:ascii="Calibri" w:hAnsi="Calibri"/>
        </w:rPr>
        <w:t>Configuration</w:t>
      </w:r>
      <w:bookmarkEnd w:id="1332"/>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3"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3"/>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4" w:name="_Toc174759677"/>
      <w:bookmarkStart w:id="1335" w:name="_Toc198525734"/>
      <w:bookmarkStart w:id="1336" w:name="_Toc198621936"/>
      <w:bookmarkStart w:id="1337" w:name="_Toc363228401"/>
      <w:bookmarkStart w:id="1338" w:name="_Toc445130840"/>
      <w:r w:rsidRPr="00677940">
        <w:rPr>
          <w:rFonts w:ascii="Calibri" w:hAnsi="Calibri"/>
        </w:rPr>
        <w:t xml:space="preserve">DHCP Snooping Entry Time </w:t>
      </w:r>
      <w:bookmarkEnd w:id="1334"/>
      <w:bookmarkEnd w:id="1335"/>
      <w:bookmarkEnd w:id="1336"/>
      <w:bookmarkEnd w:id="1337"/>
      <w:r w:rsidRPr="00677940">
        <w:rPr>
          <w:rFonts w:ascii="Calibri" w:hAnsi="Calibri"/>
        </w:rPr>
        <w:t>Configuration</w:t>
      </w:r>
      <w:bookmarkEnd w:id="1338"/>
    </w:p>
    <w:p w14:paraId="5F79737A" w14:textId="77777777" w:rsidR="00F54036" w:rsidRPr="00677940" w:rsidRDefault="00F54036" w:rsidP="002B4DA8">
      <w:pPr>
        <w:pStyle w:val="a3"/>
        <w:ind w:right="20"/>
        <w:rPr>
          <w:rFonts w:ascii="Calibri" w:hAnsi="Calibri"/>
        </w:rPr>
      </w:pPr>
      <w:r w:rsidRPr="00677940">
        <w:rPr>
          <w:rFonts w:ascii="Calibri" w:hAnsi="Calibri"/>
        </w:rPr>
        <w:lastRenderedPageBreak/>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39"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39"/>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0" w:name="_Toc174759676"/>
      <w:bookmarkStart w:id="1341" w:name="_Toc198525735"/>
      <w:bookmarkStart w:id="1342" w:name="_Toc198621937"/>
      <w:bookmarkStart w:id="1343" w:name="_Toc363228402"/>
      <w:bookmarkStart w:id="1344" w:name="_Toc445130841"/>
      <w:r w:rsidRPr="00677940">
        <w:rPr>
          <w:rFonts w:ascii="Calibri" w:hAnsi="Calibri"/>
        </w:rPr>
        <w:t xml:space="preserve">DHCP Snooping Rate-Limit </w:t>
      </w:r>
      <w:bookmarkEnd w:id="1340"/>
      <w:bookmarkEnd w:id="1341"/>
      <w:bookmarkEnd w:id="1342"/>
      <w:bookmarkEnd w:id="1343"/>
      <w:r w:rsidRPr="00677940">
        <w:rPr>
          <w:rFonts w:ascii="Calibri" w:hAnsi="Calibri"/>
        </w:rPr>
        <w:t>Configuration</w:t>
      </w:r>
      <w:bookmarkEnd w:id="1344"/>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5"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5"/>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6" w:name="_Toc174759678"/>
      <w:bookmarkStart w:id="1347" w:name="_Toc198525736"/>
      <w:bookmarkStart w:id="1348" w:name="_Toc198621938"/>
      <w:bookmarkStart w:id="1349" w:name="_Toc363228403"/>
      <w:bookmarkStart w:id="1350" w:name="_Toc445130842"/>
      <w:r w:rsidRPr="00677940">
        <w:rPr>
          <w:rFonts w:ascii="Calibri" w:hAnsi="Calibri"/>
        </w:rPr>
        <w:t xml:space="preserve">DHCP Snooping Verify MAC-Address </w:t>
      </w:r>
      <w:bookmarkEnd w:id="1346"/>
      <w:bookmarkEnd w:id="1347"/>
      <w:bookmarkEnd w:id="1348"/>
      <w:bookmarkEnd w:id="1349"/>
      <w:r w:rsidRPr="00677940">
        <w:rPr>
          <w:rFonts w:ascii="Calibri" w:hAnsi="Calibri"/>
        </w:rPr>
        <w:t>Configuration</w:t>
      </w:r>
      <w:bookmarkEnd w:id="1350"/>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1"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1"/>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2" w:name="_Toc20973450"/>
      <w:bookmarkStart w:id="1353" w:name="_Toc198621940"/>
      <w:bookmarkStart w:id="1354" w:name="_Toc363228405"/>
      <w:bookmarkStart w:id="1355" w:name="_Toc445130843"/>
      <w:bookmarkEnd w:id="1209"/>
      <w:r w:rsidRPr="00677940">
        <w:rPr>
          <w:rFonts w:ascii="Calibri" w:hAnsi="Calibri"/>
        </w:rPr>
        <w:lastRenderedPageBreak/>
        <w:t xml:space="preserve">DHCP Server </w:t>
      </w:r>
      <w:bookmarkEnd w:id="1352"/>
      <w:bookmarkEnd w:id="1353"/>
      <w:bookmarkEnd w:id="1354"/>
      <w:r w:rsidRPr="00677940">
        <w:rPr>
          <w:rFonts w:ascii="Calibri" w:hAnsi="Calibri"/>
        </w:rPr>
        <w:t>Monitoring and Management</w:t>
      </w:r>
      <w:bookmarkEnd w:id="1355"/>
    </w:p>
    <w:p w14:paraId="6E7EF7C6" w14:textId="77777777" w:rsidR="00F54036" w:rsidRPr="00677940" w:rsidRDefault="00F54036" w:rsidP="001F3C12">
      <w:pPr>
        <w:pStyle w:val="3"/>
        <w:ind w:left="0" w:right="20"/>
        <w:rPr>
          <w:rFonts w:ascii="Calibri" w:hAnsi="Calibri"/>
        </w:rPr>
      </w:pPr>
      <w:bookmarkStart w:id="1356" w:name="_Toc363228406"/>
      <w:bookmarkStart w:id="1357" w:name="_Toc445130844"/>
      <w:r w:rsidRPr="00677940">
        <w:rPr>
          <w:rFonts w:ascii="Calibri" w:hAnsi="Calibri"/>
        </w:rPr>
        <w:t xml:space="preserve">DHCP Server Pool </w:t>
      </w:r>
      <w:bookmarkEnd w:id="1356"/>
      <w:r w:rsidRPr="00677940">
        <w:rPr>
          <w:rFonts w:ascii="Calibri" w:hAnsi="Calibri"/>
        </w:rPr>
        <w:t>Information Inquiry</w:t>
      </w:r>
      <w:bookmarkEnd w:id="1357"/>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8"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8"/>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59" w:name="_Toc337198494"/>
      <w:bookmarkStart w:id="1360" w:name="_Toc445130845"/>
      <w:r w:rsidRPr="00677940">
        <w:rPr>
          <w:rFonts w:ascii="Calibri" w:hAnsi="Calibri"/>
        </w:rPr>
        <w:t>DHCP Server Binding Information Search</w:t>
      </w:r>
      <w:bookmarkEnd w:id="1359"/>
      <w:bookmarkEnd w:id="1360"/>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1"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1"/>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2" w:name="_Toc337198495"/>
      <w:bookmarkStart w:id="1363" w:name="_Toc445130846"/>
      <w:r w:rsidRPr="00677940">
        <w:rPr>
          <w:rFonts w:ascii="Calibri" w:hAnsi="Calibri"/>
        </w:rPr>
        <w:t>DHCP Server Statistics Search</w:t>
      </w:r>
      <w:bookmarkEnd w:id="1362"/>
      <w:bookmarkEnd w:id="1363"/>
    </w:p>
    <w:p w14:paraId="21215CEC" w14:textId="77777777" w:rsidR="004804C9" w:rsidRPr="00677940" w:rsidRDefault="004804C9" w:rsidP="002B4DA8">
      <w:pPr>
        <w:pStyle w:val="afffff3"/>
        <w:ind w:right="20"/>
        <w:rPr>
          <w:rFonts w:ascii="Calibri" w:hAnsi="Calibri"/>
        </w:rPr>
      </w:pPr>
      <w:bookmarkStart w:id="1364"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4"/>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5" w:name="_Toc337198496"/>
      <w:bookmarkStart w:id="1366" w:name="_Toc445130847"/>
      <w:r w:rsidRPr="00677940">
        <w:rPr>
          <w:rFonts w:ascii="Calibri" w:hAnsi="Calibri"/>
        </w:rPr>
        <w:t>DHCP Server Conflict Search</w:t>
      </w:r>
      <w:bookmarkEnd w:id="1365"/>
      <w:bookmarkEnd w:id="1366"/>
    </w:p>
    <w:p w14:paraId="0FB28BB1" w14:textId="77777777" w:rsidR="004804C9" w:rsidRPr="00677940" w:rsidRDefault="004804C9" w:rsidP="002B4DA8">
      <w:pPr>
        <w:pStyle w:val="afffff3"/>
        <w:ind w:right="20"/>
        <w:rPr>
          <w:rFonts w:ascii="Calibri" w:hAnsi="Calibri"/>
        </w:rPr>
      </w:pPr>
      <w:bookmarkStart w:id="1367"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7"/>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8"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69" w:name="_Toc337198497"/>
      <w:bookmarkStart w:id="1370" w:name="_Toc445130848"/>
      <w:bookmarkEnd w:id="1368"/>
      <w:r w:rsidRPr="00677940">
        <w:rPr>
          <w:rFonts w:ascii="Calibri" w:hAnsi="Calibri"/>
        </w:rPr>
        <w:lastRenderedPageBreak/>
        <w:t>DHCP Server Variables Initialization Command</w:t>
      </w:r>
      <w:bookmarkEnd w:id="1369"/>
      <w:bookmarkEnd w:id="1370"/>
    </w:p>
    <w:p w14:paraId="5A970017" w14:textId="77777777" w:rsidR="004804C9" w:rsidRPr="00677940" w:rsidRDefault="004804C9" w:rsidP="001F3C12">
      <w:pPr>
        <w:pStyle w:val="afffff3"/>
        <w:ind w:left="0" w:right="20"/>
        <w:rPr>
          <w:rFonts w:ascii="Calibri" w:hAnsi="Calibri"/>
        </w:rPr>
      </w:pPr>
      <w:bookmarkStart w:id="1371"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1"/>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2" w:name="_Toc363228411"/>
      <w:bookmarkStart w:id="1373" w:name="_Toc445130849"/>
      <w:r w:rsidRPr="00677940">
        <w:rPr>
          <w:rFonts w:ascii="Calibri" w:hAnsi="Calibri"/>
        </w:rPr>
        <w:t xml:space="preserve">DHCP Server </w:t>
      </w:r>
      <w:bookmarkEnd w:id="1372"/>
      <w:r w:rsidRPr="00677940">
        <w:rPr>
          <w:rFonts w:ascii="Calibri" w:hAnsi="Calibri"/>
        </w:rPr>
        <w:t>Debug command</w:t>
      </w:r>
      <w:bookmarkEnd w:id="1373"/>
    </w:p>
    <w:p w14:paraId="120520B9" w14:textId="77777777" w:rsidR="004804C9" w:rsidRPr="00677940" w:rsidRDefault="004804C9" w:rsidP="002B4DA8">
      <w:pPr>
        <w:pStyle w:val="afffff3"/>
        <w:ind w:right="20"/>
        <w:rPr>
          <w:rFonts w:ascii="Calibri" w:hAnsi="Calibri"/>
        </w:rPr>
      </w:pPr>
      <w:bookmarkStart w:id="1374"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4"/>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5" w:name="_Toc337198498"/>
      <w:bookmarkStart w:id="1376" w:name="_Toc354416228"/>
      <w:bookmarkStart w:id="1377" w:name="_Toc445130850"/>
      <w:r w:rsidRPr="00677940">
        <w:rPr>
          <w:rFonts w:ascii="Calibri" w:hAnsi="Calibri"/>
        </w:rPr>
        <w:t>DHCP relay Monitoring and Control</w:t>
      </w:r>
      <w:bookmarkEnd w:id="1375"/>
      <w:bookmarkEnd w:id="1376"/>
      <w:bookmarkEnd w:id="1377"/>
    </w:p>
    <w:p w14:paraId="3DDE92A3" w14:textId="77777777" w:rsidR="004804C9" w:rsidRPr="00677940" w:rsidRDefault="004804C9" w:rsidP="002B4DA8">
      <w:pPr>
        <w:pStyle w:val="afffff3"/>
        <w:ind w:right="20"/>
        <w:rPr>
          <w:rFonts w:ascii="Calibri" w:hAnsi="Calibri"/>
        </w:rPr>
      </w:pPr>
      <w:bookmarkStart w:id="1378"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8"/>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79" w:name="_Toc168282223"/>
      <w:bookmarkStart w:id="1380" w:name="_Toc174759683"/>
      <w:bookmarkStart w:id="1381" w:name="_Toc198525738"/>
      <w:bookmarkStart w:id="1382" w:name="_Toc198621942"/>
      <w:bookmarkStart w:id="1383" w:name="_Toc363228413"/>
      <w:bookmarkStart w:id="1384" w:name="_Toc445130851"/>
      <w:r w:rsidRPr="00677940">
        <w:rPr>
          <w:rFonts w:ascii="Calibri" w:hAnsi="Calibri"/>
        </w:rPr>
        <w:t xml:space="preserve">DHCP Snooping </w:t>
      </w:r>
      <w:bookmarkEnd w:id="1379"/>
      <w:bookmarkEnd w:id="1380"/>
      <w:bookmarkEnd w:id="1381"/>
      <w:bookmarkEnd w:id="1382"/>
      <w:bookmarkEnd w:id="1383"/>
      <w:r w:rsidRPr="00677940">
        <w:rPr>
          <w:rFonts w:ascii="Calibri" w:hAnsi="Calibri"/>
        </w:rPr>
        <w:t>Monitoring and Control</w:t>
      </w:r>
      <w:bookmarkEnd w:id="1384"/>
    </w:p>
    <w:p w14:paraId="446C4785" w14:textId="77777777" w:rsidR="004804C9" w:rsidRPr="00677940" w:rsidRDefault="004804C9" w:rsidP="002B4DA8">
      <w:pPr>
        <w:pStyle w:val="afffff3"/>
        <w:ind w:right="20"/>
        <w:rPr>
          <w:rFonts w:ascii="Calibri" w:hAnsi="Calibri"/>
        </w:rPr>
      </w:pPr>
      <w:bookmarkStart w:id="1385"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5"/>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6" w:name="_Toc198621946"/>
      <w:bookmarkStart w:id="1387" w:name="_Toc363228416"/>
      <w:bookmarkStart w:id="1388" w:name="_Toc445130852"/>
      <w:r w:rsidRPr="00677940">
        <w:rPr>
          <w:rFonts w:ascii="Calibri" w:hAnsi="Calibri"/>
        </w:rPr>
        <w:lastRenderedPageBreak/>
        <w:t xml:space="preserve">DHCP </w:t>
      </w:r>
      <w:bookmarkEnd w:id="1386"/>
      <w:r w:rsidRPr="00677940">
        <w:rPr>
          <w:rFonts w:ascii="Calibri" w:hAnsi="Calibri"/>
        </w:rPr>
        <w:t>Configuration Examples</w:t>
      </w:r>
      <w:bookmarkEnd w:id="1387"/>
      <w:bookmarkEnd w:id="1388"/>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89" w:name="_Toc20973456"/>
      <w:bookmarkStart w:id="1390" w:name="_Toc198621947"/>
      <w:bookmarkStart w:id="1391" w:name="_Toc363228417"/>
      <w:bookmarkStart w:id="1392" w:name="_Toc445130853"/>
      <w:r w:rsidRPr="00677940">
        <w:rPr>
          <w:rFonts w:ascii="Calibri" w:hAnsi="Calibri"/>
        </w:rPr>
        <w:t xml:space="preserve">DHCP Network Pool </w:t>
      </w:r>
      <w:bookmarkEnd w:id="1389"/>
      <w:bookmarkEnd w:id="1390"/>
      <w:r w:rsidRPr="00677940">
        <w:rPr>
          <w:rFonts w:ascii="Calibri" w:hAnsi="Calibri"/>
        </w:rPr>
        <w:t>Configuration</w:t>
      </w:r>
      <w:bookmarkEnd w:id="1391"/>
      <w:bookmarkEnd w:id="1392"/>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3" w:name="_Toc21141115"/>
    </w:p>
    <w:p w14:paraId="7C0F4CCC" w14:textId="77777777" w:rsidR="00F54036" w:rsidRPr="00677940" w:rsidRDefault="00F54036" w:rsidP="00457AE6">
      <w:pPr>
        <w:pStyle w:val="3"/>
        <w:ind w:left="0" w:right="20"/>
        <w:rPr>
          <w:rFonts w:ascii="Calibri" w:hAnsi="Calibri"/>
        </w:rPr>
      </w:pPr>
      <w:bookmarkStart w:id="1394" w:name="_Toc445130854"/>
      <w:r w:rsidRPr="00677940">
        <w:rPr>
          <w:rFonts w:ascii="Calibri" w:hAnsi="Calibri"/>
        </w:rPr>
        <w:t xml:space="preserve">DHCP Server </w:t>
      </w:r>
      <w:bookmarkEnd w:id="1393"/>
      <w:r w:rsidRPr="00677940">
        <w:rPr>
          <w:rFonts w:ascii="Calibri" w:hAnsi="Calibri"/>
        </w:rPr>
        <w:t>Monitoring and Control</w:t>
      </w:r>
      <w:bookmarkEnd w:id="1394"/>
    </w:p>
    <w:p w14:paraId="72021BA7" w14:textId="77777777" w:rsidR="00F54036" w:rsidRPr="00677940" w:rsidRDefault="00F54036" w:rsidP="002B4DA8">
      <w:pPr>
        <w:pStyle w:val="a3"/>
        <w:ind w:right="20"/>
        <w:rPr>
          <w:rFonts w:ascii="Calibri" w:hAnsi="Calibri"/>
        </w:rPr>
      </w:pPr>
      <w:r w:rsidRPr="00677940">
        <w:rPr>
          <w:rFonts w:ascii="Calibri" w:hAnsi="Calibri"/>
        </w:rPr>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5" w:name="_Toc294800430"/>
      <w:bookmarkStart w:id="1396" w:name="_Toc294800754"/>
      <w:bookmarkStart w:id="1397" w:name="_Toc294800846"/>
      <w:bookmarkStart w:id="1398" w:name="_Toc445130855"/>
      <w:r w:rsidRPr="00677940">
        <w:rPr>
          <w:rFonts w:ascii="Calibri" w:hAnsi="Calibri"/>
        </w:rPr>
        <w:t xml:space="preserve">DHCP Relay Agent </w:t>
      </w:r>
      <w:bookmarkEnd w:id="1395"/>
      <w:bookmarkEnd w:id="1396"/>
      <w:r w:rsidRPr="00677940">
        <w:rPr>
          <w:rFonts w:ascii="Calibri" w:hAnsi="Calibri"/>
        </w:rPr>
        <w:t>Configuration</w:t>
      </w:r>
      <w:bookmarkEnd w:id="1397"/>
      <w:bookmarkEnd w:id="1398"/>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399" w:name="_Toc294800882"/>
      <w:bookmarkStart w:id="1400" w:name="_Toc294856170"/>
      <w:bookmarkStart w:id="1401" w:name="_Toc391575473"/>
      <w:r w:rsidRPr="00677940">
        <w:rPr>
          <w:rFonts w:ascii="Calibri" w:hAnsi="Calibri"/>
        </w:rPr>
        <w:t xml:space="preserve">Figure </w:t>
      </w:r>
      <w:bookmarkEnd w:id="1399"/>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0"/>
      <w:bookmarkEnd w:id="1401"/>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2" w:name="_Toc294856717"/>
      <w:bookmarkStart w:id="1403" w:name="_Toc294857377"/>
      <w:bookmarkStart w:id="1404" w:name="_Toc391378351"/>
      <w:bookmarkStart w:id="1405" w:name="_Toc445130856"/>
      <w:r w:rsidRPr="00677940">
        <w:rPr>
          <w:rFonts w:ascii="Calibri" w:hAnsi="Calibri"/>
        </w:rPr>
        <w:lastRenderedPageBreak/>
        <w:t>RIP</w:t>
      </w:r>
      <w:bookmarkEnd w:id="1402"/>
      <w:bookmarkEnd w:id="1403"/>
      <w:bookmarkEnd w:id="1404"/>
      <w:bookmarkEnd w:id="1405"/>
    </w:p>
    <w:p w14:paraId="4915AA77" w14:textId="77777777" w:rsidR="00150139" w:rsidRPr="00677940" w:rsidRDefault="00150139" w:rsidP="0021019A">
      <w:pPr>
        <w:ind w:right="20"/>
        <w:rPr>
          <w:rFonts w:ascii="Calibri" w:hAnsi="Calibri"/>
        </w:rPr>
      </w:pPr>
      <w:bookmarkStart w:id="1406" w:name="_Toc294857443"/>
      <w:bookmarkStart w:id="1407" w:name="_Toc294877586"/>
      <w:bookmarkStart w:id="1408" w:name="_Toc294878113"/>
      <w:bookmarkStart w:id="1409" w:name="_Toc294879738"/>
      <w:bookmarkStart w:id="1410" w:name="_Toc294880422"/>
      <w:bookmarkStart w:id="1411" w:name="_Toc294880948"/>
      <w:bookmarkStart w:id="1412" w:name="_Toc294882252"/>
      <w:bookmarkStart w:id="1413" w:name="_Toc294882777"/>
      <w:bookmarkStart w:id="1414" w:name="_Toc295242039"/>
      <w:bookmarkStart w:id="1415" w:name="_Toc295242480"/>
      <w:bookmarkStart w:id="1416" w:name="_Toc295290800"/>
      <w:bookmarkStart w:id="1417" w:name="_Toc295390135"/>
      <w:bookmarkStart w:id="1418" w:name="_Toc295402217"/>
      <w:bookmarkStart w:id="1419" w:name="_Toc295402259"/>
      <w:bookmarkStart w:id="1420" w:name="_Toc295470737"/>
      <w:bookmarkStart w:id="1421" w:name="_Toc295741855"/>
      <w:bookmarkStart w:id="1422" w:name="_Toc295750544"/>
      <w:bookmarkStart w:id="1423" w:name="_Toc295825895"/>
      <w:bookmarkStart w:id="1424" w:name="_Toc295832337"/>
      <w:bookmarkStart w:id="1425" w:name="_Toc295832379"/>
      <w:bookmarkStart w:id="1426" w:name="_Toc295833055"/>
      <w:bookmarkStart w:id="1427" w:name="_Toc295833819"/>
      <w:bookmarkStart w:id="1428" w:name="_Toc295836569"/>
      <w:bookmarkStart w:id="1429" w:name="_Toc295894117"/>
      <w:bookmarkStart w:id="1430" w:name="_Toc295987277"/>
      <w:bookmarkStart w:id="1431" w:name="_Toc296000207"/>
      <w:bookmarkStart w:id="1432" w:name="_Toc296001301"/>
      <w:bookmarkStart w:id="1433" w:name="_Toc296020332"/>
      <w:bookmarkStart w:id="1434" w:name="_Toc296083566"/>
      <w:bookmarkStart w:id="1435" w:name="_Toc296087037"/>
      <w:bookmarkStart w:id="1436" w:name="_Toc296176547"/>
      <w:bookmarkStart w:id="1437" w:name="_Toc296177322"/>
      <w:bookmarkStart w:id="1438" w:name="_Toc296180929"/>
      <w:bookmarkStart w:id="1439" w:name="_Toc296182006"/>
      <w:bookmarkStart w:id="1440" w:name="_Toc296182780"/>
      <w:bookmarkStart w:id="1441" w:name="_Toc296184019"/>
      <w:bookmarkStart w:id="1442" w:name="_Toc296339849"/>
      <w:bookmarkStart w:id="1443" w:name="_Toc296340629"/>
      <w:bookmarkStart w:id="1444" w:name="_Toc296671343"/>
      <w:bookmarkStart w:id="1445" w:name="_Toc296671822"/>
      <w:bookmarkStart w:id="1446" w:name="_Toc296690642"/>
      <w:bookmarkStart w:id="1447" w:name="_Toc296959251"/>
      <w:bookmarkStart w:id="1448" w:name="_Toc297822523"/>
      <w:bookmarkStart w:id="1449" w:name="_Toc306024375"/>
      <w:bookmarkStart w:id="1450" w:name="_Toc306029270"/>
      <w:bookmarkStart w:id="1451" w:name="_Toc306092027"/>
      <w:bookmarkStart w:id="1452" w:name="_Toc306093364"/>
      <w:bookmarkStart w:id="1453" w:name="_Toc306283331"/>
      <w:bookmarkStart w:id="1454" w:name="_Toc306284136"/>
      <w:bookmarkStart w:id="1455" w:name="_Toc306284941"/>
      <w:bookmarkStart w:id="1456" w:name="_Toc325378209"/>
      <w:bookmarkStart w:id="1457" w:name="_Toc327782399"/>
      <w:bookmarkStart w:id="1458" w:name="_Toc329073618"/>
      <w:bookmarkStart w:id="1459" w:name="_Toc329076560"/>
      <w:bookmarkStart w:id="1460" w:name="_Toc335384426"/>
      <w:bookmarkStart w:id="1461" w:name="_Toc335385239"/>
      <w:bookmarkStart w:id="1462" w:name="_Toc335386052"/>
      <w:bookmarkStart w:id="1463" w:name="_Toc340663659"/>
      <w:bookmarkStart w:id="1464" w:name="_Toc341455549"/>
      <w:bookmarkStart w:id="1465" w:name="_Toc341693787"/>
      <w:bookmarkStart w:id="1466" w:name="_Toc341699521"/>
      <w:bookmarkStart w:id="1467" w:name="_Toc341886345"/>
      <w:bookmarkStart w:id="1468" w:name="_Toc341976142"/>
      <w:bookmarkStart w:id="1469" w:name="_Toc342046112"/>
      <w:bookmarkStart w:id="1470" w:name="_Toc343863897"/>
      <w:bookmarkStart w:id="1471" w:name="_Toc348529246"/>
      <w:bookmarkStart w:id="1472" w:name="_Toc348536320"/>
      <w:bookmarkStart w:id="1473" w:name="_Toc348537264"/>
      <w:bookmarkStart w:id="1474" w:name="_Toc348538209"/>
      <w:bookmarkStart w:id="1475" w:name="_Toc348539154"/>
      <w:bookmarkStart w:id="1476" w:name="_Toc348540099"/>
      <w:bookmarkStart w:id="1477" w:name="_Toc348541044"/>
      <w:bookmarkStart w:id="1478" w:name="_Toc348541989"/>
      <w:bookmarkStart w:id="1479" w:name="_Toc348542934"/>
      <w:bookmarkStart w:id="1480" w:name="_Toc348624859"/>
      <w:bookmarkStart w:id="1481" w:name="_Toc348625804"/>
      <w:bookmarkStart w:id="1482" w:name="_Toc354409725"/>
      <w:bookmarkStart w:id="1483" w:name="_Toc354416040"/>
      <w:bookmarkStart w:id="1484" w:name="_Toc259458915"/>
      <w:bookmarkStart w:id="1485" w:name="_Toc363228419"/>
      <w:bookmarkStart w:id="1486" w:name="_Toc259458916"/>
      <w:bookmarkStart w:id="1487" w:name="_Toc363228420"/>
    </w:p>
    <w:p w14:paraId="5F397078" w14:textId="77777777" w:rsidR="00150139" w:rsidRPr="00677940" w:rsidRDefault="00150139" w:rsidP="0021019A">
      <w:pPr>
        <w:pStyle w:val="-1"/>
        <w:ind w:right="20"/>
        <w:rPr>
          <w:rFonts w:ascii="Calibri" w:hAnsi="Calibri"/>
        </w:rPr>
      </w:pPr>
      <w:bookmarkStart w:id="1488" w:name="_Toc259458917"/>
      <w:bookmarkStart w:id="1489"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6"/>
      <w:bookmarkEnd w:id="1407"/>
      <w:bookmarkEnd w:id="1408"/>
      <w:bookmarkEnd w:id="1409"/>
      <w:bookmarkEnd w:id="1410"/>
      <w:bookmarkEnd w:id="1411"/>
      <w:bookmarkEnd w:id="1412"/>
      <w:r w:rsidRPr="00677940">
        <w:rPr>
          <w:rFonts w:ascii="Calibri" w:hAnsi="Calibri"/>
        </w:rPr>
        <w:t>.</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0" w:name="_Toc363228421"/>
      <w:bookmarkStart w:id="1491" w:name="_Toc445130857"/>
      <w:r w:rsidRPr="00677940">
        <w:rPr>
          <w:rFonts w:ascii="Calibri" w:hAnsi="Calibri"/>
        </w:rPr>
        <w:lastRenderedPageBreak/>
        <w:t>Information about RIP</w:t>
      </w:r>
      <w:bookmarkEnd w:id="1490"/>
      <w:bookmarkEnd w:id="1491"/>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2" w:name="_Toc259458918"/>
      <w:bookmarkStart w:id="1493" w:name="_Toc363228422"/>
      <w:bookmarkStart w:id="1494" w:name="_Toc445130858"/>
      <w:r w:rsidRPr="00677940">
        <w:rPr>
          <w:rFonts w:ascii="Calibri" w:hAnsi="Calibri"/>
        </w:rPr>
        <w:lastRenderedPageBreak/>
        <w:t>How to Configure RIP</w:t>
      </w:r>
      <w:bookmarkEnd w:id="1492"/>
      <w:bookmarkEnd w:id="1493"/>
      <w:bookmarkEnd w:id="1494"/>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5" w:name="_Toc259458919"/>
      <w:bookmarkStart w:id="1496" w:name="_Toc363228423"/>
      <w:bookmarkStart w:id="1497" w:name="_Toc445130859"/>
      <w:r w:rsidRPr="00677940">
        <w:rPr>
          <w:rFonts w:ascii="Calibri" w:hAnsi="Calibri"/>
        </w:rPr>
        <w:t>Enabling RIP</w:t>
      </w:r>
      <w:bookmarkEnd w:id="1495"/>
      <w:bookmarkEnd w:id="1496"/>
      <w:bookmarkEnd w:id="1497"/>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8"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8"/>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499" w:name="_Toc259458920"/>
      <w:bookmarkStart w:id="1500" w:name="_Toc363228424"/>
      <w:bookmarkStart w:id="1501" w:name="_Toc445130860"/>
      <w:r w:rsidRPr="00677940">
        <w:rPr>
          <w:rFonts w:ascii="Calibri" w:hAnsi="Calibri"/>
        </w:rPr>
        <w:t>Allowing Unicast updates for RIP</w:t>
      </w:r>
      <w:bookmarkEnd w:id="1499"/>
      <w:bookmarkEnd w:id="1500"/>
      <w:bookmarkEnd w:id="1501"/>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2"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2"/>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3" w:name="_Toc259458921"/>
      <w:bookmarkStart w:id="1504" w:name="_Toc363228425"/>
      <w:bookmarkStart w:id="1505" w:name="_Toc445130861"/>
      <w:r w:rsidRPr="00677940">
        <w:rPr>
          <w:rFonts w:ascii="Calibri" w:hAnsi="Calibri"/>
        </w:rPr>
        <w:t>Passive interface</w:t>
      </w:r>
      <w:bookmarkEnd w:id="1503"/>
      <w:bookmarkEnd w:id="1504"/>
      <w:bookmarkEnd w:id="1505"/>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6"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6"/>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7" w:name="_Toc335386795"/>
      <w:bookmarkStart w:id="1508" w:name="_Toc363748190"/>
      <w:bookmarkStart w:id="1509" w:name="_Toc445130862"/>
      <w:r w:rsidRPr="00677940">
        <w:rPr>
          <w:rFonts w:ascii="Calibri" w:hAnsi="Calibri"/>
        </w:rPr>
        <w:t>Applying Offsets to Routing metrics</w:t>
      </w:r>
      <w:bookmarkEnd w:id="1507"/>
      <w:bookmarkEnd w:id="1508"/>
      <w:bookmarkEnd w:id="1509"/>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0" w:name="_Toc259458922"/>
      <w:bookmarkStart w:id="1511"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0"/>
      <w:bookmarkEnd w:id="1511"/>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2" w:name="_Toc363228426"/>
      <w:bookmarkStart w:id="1513" w:name="_Toc445130863"/>
      <w:r w:rsidRPr="00677940">
        <w:rPr>
          <w:rFonts w:ascii="Calibri" w:hAnsi="Calibri"/>
        </w:rPr>
        <w:t>Adjusting Timers</w:t>
      </w:r>
      <w:bookmarkEnd w:id="1512"/>
      <w:bookmarkEnd w:id="1513"/>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4" w:name="_Toc259458923"/>
      <w:bookmarkStart w:id="1515"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4"/>
      <w:bookmarkEnd w:id="1515"/>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6" w:name="_Toc363228427"/>
      <w:bookmarkStart w:id="1517" w:name="_Toc445130864"/>
      <w:r w:rsidRPr="00677940">
        <w:rPr>
          <w:rFonts w:ascii="Calibri" w:hAnsi="Calibri"/>
        </w:rPr>
        <w:t>Specifying a RIP Version</w:t>
      </w:r>
      <w:bookmarkEnd w:id="1516"/>
      <w:bookmarkEnd w:id="1517"/>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8" w:name="_Toc259458924"/>
      <w:bookmarkStart w:id="1519"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8"/>
      <w:bookmarkEnd w:id="1519"/>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lastRenderedPageBreak/>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0" w:name="_Toc363228428"/>
      <w:bookmarkStart w:id="1521"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0"/>
      <w:bookmarkEnd w:id="1521"/>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2"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2"/>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3" w:name="_Toc259458925"/>
      <w:bookmarkStart w:id="1524" w:name="_Toc363228429"/>
      <w:bookmarkStart w:id="1525" w:name="_Toc445130865"/>
      <w:r w:rsidRPr="00677940">
        <w:rPr>
          <w:rFonts w:ascii="Calibri" w:hAnsi="Calibri"/>
        </w:rPr>
        <w:lastRenderedPageBreak/>
        <w:t>Applying Distance</w:t>
      </w:r>
      <w:bookmarkEnd w:id="1523"/>
      <w:bookmarkEnd w:id="1524"/>
      <w:bookmarkEnd w:id="1525"/>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6"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6"/>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7" w:name="_Toc199055023"/>
      <w:bookmarkStart w:id="1528" w:name="_Toc259458926"/>
      <w:bookmarkStart w:id="1529" w:name="_Toc363228430"/>
      <w:bookmarkStart w:id="1530" w:name="_Toc445130866"/>
      <w:r w:rsidRPr="00677940">
        <w:rPr>
          <w:rFonts w:ascii="Calibri" w:hAnsi="Calibri"/>
        </w:rPr>
        <w:t>Enabling Split Horizon</w:t>
      </w:r>
      <w:bookmarkEnd w:id="1527"/>
      <w:bookmarkEnd w:id="1528"/>
      <w:bookmarkEnd w:id="1529"/>
      <w:bookmarkEnd w:id="1530"/>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1"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1"/>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2" w:name="_Toc259458929"/>
      <w:bookmarkStart w:id="1533" w:name="_Toc361679441"/>
      <w:bookmarkStart w:id="1534" w:name="_Toc445130867"/>
      <w:r w:rsidRPr="00677940">
        <w:rPr>
          <w:rFonts w:ascii="Calibri" w:hAnsi="Calibri"/>
        </w:rPr>
        <w:lastRenderedPageBreak/>
        <w:t>Configuration Examples for RIP</w:t>
      </w:r>
      <w:bookmarkEnd w:id="1532"/>
      <w:bookmarkEnd w:id="1533"/>
      <w:bookmarkEnd w:id="1534"/>
    </w:p>
    <w:p w14:paraId="36B5F7B5" w14:textId="77777777" w:rsidR="00150139" w:rsidRPr="00677940" w:rsidRDefault="00150139" w:rsidP="006A33C7">
      <w:pPr>
        <w:pStyle w:val="3"/>
        <w:ind w:left="0" w:right="20"/>
        <w:rPr>
          <w:rFonts w:ascii="Calibri" w:hAnsi="Calibri"/>
        </w:rPr>
      </w:pPr>
      <w:bookmarkStart w:id="1535" w:name="_Toc199055026"/>
      <w:bookmarkStart w:id="1536" w:name="_Toc259458927"/>
      <w:bookmarkStart w:id="1537" w:name="_Toc363228431"/>
      <w:bookmarkStart w:id="1538" w:name="_Toc445130868"/>
      <w:r w:rsidRPr="00677940">
        <w:rPr>
          <w:rFonts w:ascii="Calibri" w:hAnsi="Calibri"/>
        </w:rPr>
        <w:t xml:space="preserve">RIP </w:t>
      </w:r>
      <w:bookmarkEnd w:id="1535"/>
      <w:bookmarkEnd w:id="1536"/>
      <w:bookmarkEnd w:id="1537"/>
      <w:r w:rsidRPr="00677940">
        <w:rPr>
          <w:rFonts w:ascii="Calibri" w:hAnsi="Calibri"/>
        </w:rPr>
        <w:t>construction</w:t>
      </w:r>
      <w:bookmarkEnd w:id="1538"/>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39" w:name="_Toc199055027"/>
      <w:bookmarkStart w:id="1540" w:name="_Toc259458928"/>
      <w:bookmarkStart w:id="1541" w:name="_Toc363228432"/>
      <w:bookmarkStart w:id="1542" w:name="_Toc391575474"/>
      <w:r w:rsidRPr="00677940">
        <w:rPr>
          <w:rFonts w:ascii="Calibri" w:hAnsi="Calibri"/>
        </w:rPr>
        <w:t xml:space="preserve">Figure </w:t>
      </w:r>
      <w:bookmarkEnd w:id="1539"/>
      <w:bookmarkEnd w:id="154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1"/>
      <w:bookmarkEnd w:id="1542"/>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3" w:name="_Toc294857379"/>
      <w:bookmarkStart w:id="1544" w:name="_Toc445130869"/>
      <w:r w:rsidRPr="00677940">
        <w:rPr>
          <w:rFonts w:ascii="Calibri" w:hAnsi="Calibri"/>
        </w:rPr>
        <w:lastRenderedPageBreak/>
        <w:t>Offset-list Set-UP</w:t>
      </w:r>
      <w:bookmarkEnd w:id="1543"/>
      <w:bookmarkEnd w:id="1544"/>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5" w:name="_Toc294857445"/>
      <w:bookmarkStart w:id="1546" w:name="_Toc294877588"/>
      <w:bookmarkStart w:id="1547" w:name="_Toc294878115"/>
      <w:bookmarkStart w:id="1548" w:name="_Toc294879740"/>
      <w:bookmarkStart w:id="1549" w:name="_Toc445130870"/>
      <w:r w:rsidRPr="00677940">
        <w:rPr>
          <w:rFonts w:ascii="Calibri" w:hAnsi="Calibri"/>
        </w:rPr>
        <w:t xml:space="preserve">Passive-interface </w:t>
      </w:r>
      <w:bookmarkEnd w:id="1545"/>
      <w:bookmarkEnd w:id="1546"/>
      <w:bookmarkEnd w:id="1547"/>
      <w:r w:rsidRPr="00677940">
        <w:rPr>
          <w:rFonts w:ascii="Calibri" w:hAnsi="Calibri"/>
        </w:rPr>
        <w:t>Configuration</w:t>
      </w:r>
      <w:bookmarkEnd w:id="1548"/>
      <w:bookmarkEnd w:id="1549"/>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0" w:name="_Toc294880424"/>
      <w:bookmarkStart w:id="1551" w:name="_Toc294880950"/>
      <w:bookmarkStart w:id="1552" w:name="_Toc391378353"/>
      <w:bookmarkStart w:id="1553" w:name="_Toc445130871"/>
      <w:r w:rsidRPr="00677940">
        <w:rPr>
          <w:rFonts w:ascii="Calibri" w:hAnsi="Calibri"/>
        </w:rPr>
        <w:lastRenderedPageBreak/>
        <w:t>OSPF</w:t>
      </w:r>
      <w:bookmarkEnd w:id="1550"/>
      <w:bookmarkEnd w:id="1551"/>
      <w:bookmarkEnd w:id="1552"/>
      <w:bookmarkEnd w:id="1553"/>
    </w:p>
    <w:p w14:paraId="4AE2B922" w14:textId="77777777" w:rsidR="000615FA" w:rsidRPr="00677940" w:rsidRDefault="000615FA" w:rsidP="0021019A">
      <w:pPr>
        <w:ind w:right="20"/>
        <w:rPr>
          <w:rFonts w:ascii="Calibri" w:hAnsi="Calibri"/>
        </w:rPr>
      </w:pPr>
      <w:bookmarkStart w:id="1554" w:name="_Toc294882254"/>
      <w:bookmarkStart w:id="1555" w:name="_Toc294882779"/>
      <w:bookmarkStart w:id="1556" w:name="_Toc295242041"/>
      <w:bookmarkStart w:id="1557" w:name="_Toc295242482"/>
      <w:bookmarkStart w:id="1558" w:name="_Toc295290802"/>
      <w:bookmarkStart w:id="1559" w:name="_Toc295390137"/>
      <w:bookmarkStart w:id="1560" w:name="_Toc295402219"/>
      <w:bookmarkStart w:id="1561" w:name="_Toc295402261"/>
      <w:bookmarkStart w:id="1562" w:name="_Toc295470739"/>
      <w:bookmarkStart w:id="1563" w:name="_Toc295741857"/>
      <w:bookmarkStart w:id="1564" w:name="_Toc295750546"/>
      <w:bookmarkStart w:id="1565" w:name="_Toc295832381"/>
      <w:bookmarkStart w:id="1566" w:name="_Toc295833057"/>
      <w:bookmarkStart w:id="1567" w:name="_Toc295833821"/>
      <w:bookmarkStart w:id="1568" w:name="_Toc295836571"/>
      <w:bookmarkStart w:id="1569" w:name="_Toc295894119"/>
      <w:bookmarkStart w:id="1570" w:name="_Toc295987279"/>
      <w:bookmarkStart w:id="1571" w:name="_Toc296000209"/>
      <w:bookmarkStart w:id="1572" w:name="_Toc296001303"/>
      <w:bookmarkStart w:id="1573" w:name="_Toc296020334"/>
      <w:bookmarkStart w:id="1574" w:name="_Toc296083568"/>
      <w:bookmarkStart w:id="1575" w:name="_Toc296087039"/>
      <w:bookmarkStart w:id="1576" w:name="_Toc296176549"/>
      <w:bookmarkStart w:id="1577" w:name="_Toc296177324"/>
      <w:bookmarkStart w:id="1578" w:name="_Toc296180931"/>
      <w:bookmarkStart w:id="1579" w:name="_Toc296182008"/>
      <w:bookmarkStart w:id="1580" w:name="_Toc296182782"/>
      <w:bookmarkStart w:id="1581" w:name="_Toc296184021"/>
      <w:bookmarkStart w:id="1582" w:name="_Toc296339851"/>
      <w:bookmarkStart w:id="1583" w:name="_Toc296340631"/>
      <w:bookmarkStart w:id="1584" w:name="_Toc296671345"/>
      <w:bookmarkStart w:id="1585" w:name="_Toc296671824"/>
      <w:bookmarkStart w:id="1586" w:name="_Toc296690644"/>
      <w:bookmarkStart w:id="1587" w:name="_Toc296959253"/>
      <w:bookmarkStart w:id="1588" w:name="_Toc297822525"/>
      <w:bookmarkStart w:id="1589" w:name="_Toc306024377"/>
      <w:bookmarkStart w:id="1590" w:name="_Toc306029272"/>
      <w:bookmarkStart w:id="1591" w:name="_Toc306092029"/>
      <w:bookmarkStart w:id="1592" w:name="_Toc306093366"/>
      <w:bookmarkStart w:id="1593" w:name="_Toc306283333"/>
      <w:bookmarkStart w:id="1594" w:name="_Toc306284138"/>
      <w:bookmarkStart w:id="1595" w:name="_Toc306284943"/>
      <w:bookmarkStart w:id="1596" w:name="_Toc325378211"/>
      <w:bookmarkStart w:id="1597" w:name="_Toc327782401"/>
      <w:bookmarkStart w:id="1598" w:name="_Toc329073620"/>
      <w:bookmarkStart w:id="1599" w:name="_Toc329076562"/>
      <w:bookmarkStart w:id="1600" w:name="_Toc335384428"/>
      <w:bookmarkStart w:id="1601" w:name="_Toc335385241"/>
      <w:bookmarkStart w:id="1602" w:name="_Toc335386054"/>
      <w:bookmarkStart w:id="1603" w:name="_Toc340663661"/>
      <w:bookmarkStart w:id="1604" w:name="_Toc341455551"/>
      <w:bookmarkStart w:id="1605" w:name="_Toc341693789"/>
      <w:bookmarkStart w:id="1606" w:name="_Toc341699523"/>
      <w:bookmarkStart w:id="1607" w:name="_Toc341886347"/>
      <w:bookmarkStart w:id="1608" w:name="_Toc341976144"/>
      <w:bookmarkStart w:id="1609" w:name="_Toc342046114"/>
      <w:bookmarkStart w:id="1610" w:name="_Toc343863899"/>
      <w:bookmarkStart w:id="1611" w:name="_Toc348529248"/>
      <w:bookmarkStart w:id="1612" w:name="_Toc348536322"/>
      <w:bookmarkStart w:id="1613" w:name="_Toc348537266"/>
      <w:bookmarkStart w:id="1614" w:name="_Toc348538211"/>
      <w:bookmarkStart w:id="1615" w:name="_Toc348539156"/>
      <w:bookmarkStart w:id="1616" w:name="_Toc348540101"/>
      <w:bookmarkStart w:id="1617" w:name="_Toc348541046"/>
      <w:bookmarkStart w:id="1618" w:name="_Toc348541991"/>
      <w:bookmarkStart w:id="1619" w:name="_Toc348542936"/>
      <w:bookmarkStart w:id="1620" w:name="_Toc348624861"/>
      <w:bookmarkStart w:id="1621" w:name="_Toc348625806"/>
      <w:bookmarkStart w:id="1622" w:name="_Toc354409727"/>
      <w:bookmarkStart w:id="1623" w:name="_Toc354416042"/>
      <w:bookmarkStart w:id="1624" w:name="_Toc8448085"/>
      <w:bookmarkStart w:id="1625" w:name="_Toc259457473"/>
      <w:bookmarkStart w:id="1626" w:name="_Toc363228434"/>
      <w:bookmarkStart w:id="1627" w:name="_Toc8448086"/>
      <w:bookmarkStart w:id="1628" w:name="_Toc259457474"/>
      <w:bookmarkStart w:id="1629"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0" w:name="_Toc534636156"/>
      <w:bookmarkStart w:id="1631" w:name="_Toc259457213"/>
      <w:bookmarkStart w:id="1632" w:name="_Toc361679357"/>
      <w:bookmarkStart w:id="1633" w:name="_Toc445130872"/>
      <w:r w:rsidRPr="00677940">
        <w:rPr>
          <w:rFonts w:ascii="Calibri" w:hAnsi="Calibri"/>
        </w:rPr>
        <w:lastRenderedPageBreak/>
        <w:t xml:space="preserve">OSPF </w:t>
      </w:r>
      <w:bookmarkEnd w:id="1630"/>
      <w:bookmarkEnd w:id="1631"/>
      <w:r w:rsidRPr="00677940">
        <w:rPr>
          <w:rFonts w:ascii="Calibri" w:hAnsi="Calibri"/>
        </w:rPr>
        <w:t>Overview</w:t>
      </w:r>
      <w:bookmarkEnd w:id="1632"/>
      <w:bookmarkEnd w:id="1633"/>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4" w:name="_Ref340580540"/>
      <w:bookmarkStart w:id="1635" w:name="_Toc8448087"/>
      <w:bookmarkStart w:id="1636" w:name="_Toc259457475"/>
      <w:bookmarkStart w:id="1637" w:name="_Toc445130873"/>
      <w:r w:rsidRPr="00677940">
        <w:rPr>
          <w:rFonts w:ascii="Calibri" w:hAnsi="Calibri"/>
        </w:rPr>
        <w:t>Link-state Database</w:t>
      </w:r>
      <w:bookmarkEnd w:id="1634"/>
      <w:bookmarkEnd w:id="1635"/>
      <w:bookmarkEnd w:id="1636"/>
      <w:bookmarkEnd w:id="1637"/>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8" w:name="_Toc363228436"/>
      <w:bookmarkStart w:id="1639" w:name="_Toc363228437"/>
      <w:bookmarkStart w:id="1640" w:name="_Toc363228438"/>
      <w:bookmarkStart w:id="1641"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8"/>
      <w:bookmarkEnd w:id="1639"/>
      <w:bookmarkEnd w:id="1640"/>
      <w:bookmarkEnd w:id="16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2" w:name="_Toc363228439"/>
      <w:bookmarkStart w:id="1643" w:name="_Toc8448088"/>
      <w:bookmarkStart w:id="1644" w:name="_Toc445130874"/>
      <w:r w:rsidRPr="00677940">
        <w:rPr>
          <w:rFonts w:ascii="Calibri" w:hAnsi="Calibri"/>
        </w:rPr>
        <w:t>Areas</w:t>
      </w:r>
      <w:bookmarkEnd w:id="1642"/>
      <w:bookmarkEnd w:id="1643"/>
      <w:bookmarkEnd w:id="1644"/>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5" w:name="_Toc259457476"/>
      <w:bookmarkStart w:id="1646" w:name="_Toc363228440"/>
      <w:bookmarkStart w:id="1647" w:name="_Toc445130875"/>
      <w:r w:rsidRPr="00677940">
        <w:rPr>
          <w:rFonts w:ascii="Calibri" w:hAnsi="Calibri"/>
        </w:rPr>
        <w:t>AREA 0</w:t>
      </w:r>
      <w:bookmarkEnd w:id="1645"/>
      <w:bookmarkEnd w:id="1646"/>
      <w:bookmarkEnd w:id="1647"/>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8" w:name="_Toc8448096"/>
    </w:p>
    <w:p w14:paraId="261E40B3" w14:textId="77777777" w:rsidR="00762D34" w:rsidRPr="00677940" w:rsidRDefault="00762D34" w:rsidP="006A33C7">
      <w:pPr>
        <w:pStyle w:val="3"/>
        <w:ind w:left="0" w:right="20"/>
        <w:rPr>
          <w:rFonts w:ascii="Calibri" w:hAnsi="Calibri"/>
        </w:rPr>
      </w:pPr>
      <w:bookmarkStart w:id="1649" w:name="_Toc445130876"/>
      <w:r w:rsidRPr="00677940">
        <w:rPr>
          <w:rFonts w:ascii="Calibri" w:hAnsi="Calibri"/>
        </w:rPr>
        <w:lastRenderedPageBreak/>
        <w:t>Stub areas</w:t>
      </w:r>
      <w:bookmarkEnd w:id="1648"/>
      <w:bookmarkEnd w:id="1649"/>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0" w:name="_Toc259457477"/>
      <w:bookmarkStart w:id="1651" w:name="_Toc363228441"/>
      <w:bookmarkStart w:id="1652" w:name="_Toc445130877"/>
      <w:r w:rsidRPr="00677940">
        <w:rPr>
          <w:rFonts w:ascii="Calibri" w:hAnsi="Calibri"/>
        </w:rPr>
        <w:t>Virtual links</w:t>
      </w:r>
      <w:bookmarkEnd w:id="1650"/>
      <w:bookmarkEnd w:id="1651"/>
      <w:bookmarkEnd w:id="1652"/>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3" w:name="_Toc259457478"/>
      <w:bookmarkStart w:id="1654" w:name="_Toc363228442"/>
      <w:bookmarkStart w:id="1655" w:name="_Toc445130878"/>
      <w:r w:rsidRPr="00677940">
        <w:rPr>
          <w:rFonts w:ascii="Calibri" w:hAnsi="Calibri"/>
        </w:rPr>
        <w:t>Route Redistribution</w:t>
      </w:r>
      <w:bookmarkEnd w:id="1653"/>
      <w:bookmarkEnd w:id="1654"/>
      <w:bookmarkEnd w:id="1655"/>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6" w:name="_Toc259457214"/>
      <w:bookmarkStart w:id="1657" w:name="_Toc361679358"/>
      <w:bookmarkStart w:id="1658" w:name="_Toc259457479"/>
      <w:bookmarkStart w:id="1659" w:name="_Toc445130879"/>
      <w:r w:rsidRPr="00677940">
        <w:rPr>
          <w:rFonts w:ascii="Calibri" w:hAnsi="Calibri"/>
        </w:rPr>
        <w:lastRenderedPageBreak/>
        <w:t xml:space="preserve">OSPF </w:t>
      </w:r>
      <w:bookmarkEnd w:id="1656"/>
      <w:bookmarkEnd w:id="1657"/>
      <w:r w:rsidRPr="00677940">
        <w:rPr>
          <w:rFonts w:ascii="Calibri" w:hAnsi="Calibri"/>
        </w:rPr>
        <w:t>Configuration</w:t>
      </w:r>
      <w:bookmarkEnd w:id="1658"/>
      <w:bookmarkEnd w:id="1659"/>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0" w:name="_Toc363228443"/>
      <w:bookmarkStart w:id="1661" w:name="_Toc445130880"/>
      <w:r w:rsidRPr="00677940">
        <w:rPr>
          <w:rFonts w:ascii="Calibri" w:hAnsi="Calibri"/>
        </w:rPr>
        <w:t>OSPF interface parameters</w:t>
      </w:r>
      <w:bookmarkEnd w:id="1660"/>
      <w:bookmarkEnd w:id="1661"/>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2" w:name="_Toc259457215"/>
      <w:bookmarkStart w:id="1663" w:name="_Toc361679359"/>
      <w:bookmarkStart w:id="1664"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2"/>
      <w:bookmarkEnd w:id="1663"/>
      <w:bookmarkEnd w:id="1664"/>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5" w:name="_Toc259457216"/>
      <w:bookmarkStart w:id="1666" w:name="_Toc361679360"/>
      <w:bookmarkStart w:id="1667" w:name="_Toc445130881"/>
      <w:r w:rsidRPr="00677940">
        <w:rPr>
          <w:rFonts w:ascii="Calibri" w:hAnsi="Calibri"/>
        </w:rPr>
        <w:t>Different Physical Networks</w:t>
      </w:r>
      <w:bookmarkEnd w:id="1665"/>
      <w:bookmarkEnd w:id="1666"/>
      <w:bookmarkEnd w:id="1667"/>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8" w:name="_Toc445130882"/>
      <w:r w:rsidRPr="00677940">
        <w:rPr>
          <w:rFonts w:ascii="Calibri" w:hAnsi="Calibri"/>
        </w:rPr>
        <w:t>OSPF Network type</w:t>
      </w:r>
      <w:bookmarkEnd w:id="1668"/>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lastRenderedPageBreak/>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69" w:name="_Toc259457217"/>
      <w:bookmarkStart w:id="1670" w:name="_Toc361679361"/>
      <w:bookmarkStart w:id="1671"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69"/>
      <w:bookmarkEnd w:id="1670"/>
      <w:bookmarkEnd w:id="1671"/>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2" w:name="_Toc445130883"/>
      <w:r w:rsidRPr="00677940">
        <w:rPr>
          <w:rFonts w:ascii="Calibri" w:hAnsi="Calibri"/>
        </w:rPr>
        <w:t>Point-to-Multipoint, Broadcast Networks</w:t>
      </w:r>
      <w:bookmarkEnd w:id="1672"/>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3" w:name="_Toc259457218"/>
      <w:bookmarkStart w:id="1674" w:name="_Toc361679362"/>
      <w:bookmarkStart w:id="1675"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3"/>
      <w:bookmarkEnd w:id="1674"/>
      <w:r w:rsidR="0017004D" w:rsidRPr="00677940">
        <w:rPr>
          <w:rFonts w:ascii="Calibri" w:hAnsi="Calibri"/>
        </w:rPr>
        <w:t>Configuration</w:t>
      </w:r>
      <w:bookmarkEnd w:id="1675"/>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6" w:name="_Toc259457480"/>
      <w:bookmarkStart w:id="1677" w:name="_Toc445130884"/>
      <w:r w:rsidRPr="00677940">
        <w:rPr>
          <w:rFonts w:ascii="Calibri" w:hAnsi="Calibri"/>
        </w:rPr>
        <w:t>Nonbroadcast Networks</w:t>
      </w:r>
      <w:bookmarkEnd w:id="1676"/>
      <w:bookmarkEnd w:id="1677"/>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8" w:name="_Toc363228444"/>
      <w:bookmarkStart w:id="1679" w:name="_Toc259457219"/>
      <w:bookmarkStart w:id="1680"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8"/>
      <w:bookmarkEnd w:id="1679"/>
      <w:bookmarkEnd w:id="1680"/>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1" w:name="_Toc361679363"/>
      <w:bookmarkStart w:id="1682" w:name="_Toc259457481"/>
      <w:bookmarkStart w:id="1683" w:name="_Toc391575241"/>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1"/>
      <w:r w:rsidR="00762D34" w:rsidRPr="00677940">
        <w:rPr>
          <w:rFonts w:ascii="Calibri" w:hAnsi="Calibri"/>
        </w:rPr>
        <w:t>Configuration</w:t>
      </w:r>
      <w:bookmarkEnd w:id="1682"/>
      <w:bookmarkEnd w:id="1683"/>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4" w:name="_Toc363228445"/>
      <w:bookmarkStart w:id="1685" w:name="_Toc259457235"/>
      <w:bookmarkStart w:id="1686" w:name="_Toc445130885"/>
      <w:r w:rsidRPr="00677940">
        <w:rPr>
          <w:rFonts w:ascii="Calibri" w:hAnsi="Calibri"/>
        </w:rPr>
        <w:t>OSPF Area parameters</w:t>
      </w:r>
      <w:bookmarkEnd w:id="1684"/>
      <w:bookmarkEnd w:id="1685"/>
      <w:bookmarkEnd w:id="1686"/>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7" w:name="_Toc361679442"/>
      <w:bookmarkStart w:id="1688" w:name="_Toc259457220"/>
      <w:bookmarkStart w:id="1689"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7"/>
      <w:bookmarkEnd w:id="1688"/>
      <w:bookmarkEnd w:id="1689"/>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0" w:name="_Toc361679364"/>
      <w:bookmarkStart w:id="1691" w:name="_Toc259457482"/>
      <w:bookmarkStart w:id="1692" w:name="_Toc445130886"/>
      <w:r w:rsidRPr="00677940">
        <w:rPr>
          <w:rFonts w:ascii="Calibri" w:hAnsi="Calibri"/>
        </w:rPr>
        <w:t>OSPF NSSA</w:t>
      </w:r>
      <w:bookmarkEnd w:id="1690"/>
      <w:bookmarkEnd w:id="1691"/>
      <w:bookmarkEnd w:id="1692"/>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3" w:name="_Toc363228446"/>
      <w:bookmarkStart w:id="1694" w:name="_Toc259457221"/>
      <w:bookmarkStart w:id="1695"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3"/>
      <w:bookmarkEnd w:id="1694"/>
      <w:bookmarkEnd w:id="1695"/>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6" w:name="_Toc361679365"/>
      <w:bookmarkStart w:id="1697" w:name="_Toc259457483"/>
      <w:bookmarkStart w:id="1698"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6"/>
      <w:bookmarkEnd w:id="1697"/>
      <w:bookmarkEnd w:id="1698"/>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699" w:name="_Toc335386459"/>
      <w:bookmarkStart w:id="1700" w:name="_Toc354416479"/>
      <w:bookmarkStart w:id="1701" w:name="_Toc445130887"/>
      <w:r w:rsidRPr="00677940">
        <w:rPr>
          <w:rFonts w:ascii="Calibri" w:hAnsi="Calibri"/>
        </w:rPr>
        <w:t>OSPF Area Route summarization</w:t>
      </w:r>
      <w:bookmarkEnd w:id="1699"/>
      <w:bookmarkEnd w:id="1700"/>
      <w:bookmarkEnd w:id="1701"/>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2" w:name="_Toc259457222"/>
      <w:bookmarkStart w:id="1703" w:name="_Toc361679366"/>
      <w:bookmarkStart w:id="1704"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2"/>
      <w:bookmarkEnd w:id="1703"/>
      <w:bookmarkEnd w:id="1704"/>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5" w:name="_Toc259457484"/>
      <w:bookmarkStart w:id="1706" w:name="_Toc363228448"/>
      <w:bookmarkStart w:id="1707" w:name="_Toc259457223"/>
      <w:bookmarkStart w:id="1708" w:name="_Toc445130888"/>
      <w:r w:rsidRPr="00677940">
        <w:rPr>
          <w:rFonts w:ascii="Calibri" w:hAnsi="Calibri"/>
        </w:rPr>
        <w:t>Route Summarization</w:t>
      </w:r>
      <w:bookmarkEnd w:id="1705"/>
      <w:r w:rsidRPr="00677940">
        <w:rPr>
          <w:rFonts w:ascii="Calibri" w:hAnsi="Calibri"/>
        </w:rPr>
        <w:t xml:space="preserve"> of Redistributed Routes</w:t>
      </w:r>
      <w:bookmarkEnd w:id="1706"/>
      <w:bookmarkEnd w:id="1707"/>
      <w:bookmarkEnd w:id="1708"/>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09" w:name="_Toc361679367"/>
      <w:bookmarkStart w:id="1710" w:name="_Toc259457485"/>
      <w:bookmarkStart w:id="1711"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09"/>
      <w:bookmarkEnd w:id="1710"/>
      <w:bookmarkEnd w:id="1711"/>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2" w:name="_Toc363228449"/>
      <w:bookmarkStart w:id="1713" w:name="_Toc259457224"/>
      <w:bookmarkStart w:id="1714" w:name="_Toc445130889"/>
      <w:r w:rsidRPr="00677940">
        <w:rPr>
          <w:rFonts w:ascii="Calibri" w:hAnsi="Calibri"/>
        </w:rPr>
        <w:t>Virtual Links</w:t>
      </w:r>
      <w:bookmarkEnd w:id="1712"/>
      <w:bookmarkEnd w:id="1713"/>
      <w:bookmarkEnd w:id="1714"/>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5" w:name="_Toc361679368"/>
      <w:bookmarkStart w:id="1716" w:name="_Toc259457486"/>
      <w:bookmarkStart w:id="1717"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5"/>
      <w:bookmarkEnd w:id="1716"/>
      <w:bookmarkEnd w:id="1717"/>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8" w:name="_Toc259457225"/>
      <w:bookmarkStart w:id="1719" w:name="_Toc361679369"/>
      <w:bookmarkStart w:id="1720" w:name="_Toc445130890"/>
      <w:r w:rsidRPr="00677940">
        <w:rPr>
          <w:rFonts w:ascii="Calibri" w:hAnsi="Calibri"/>
        </w:rPr>
        <w:t>Generating a Default Route</w:t>
      </w:r>
      <w:bookmarkEnd w:id="1718"/>
      <w:bookmarkEnd w:id="1719"/>
      <w:bookmarkEnd w:id="1720"/>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1" w:name="_Toc259457487"/>
      <w:bookmarkStart w:id="1722" w:name="_Toc363228450"/>
      <w:bookmarkStart w:id="1723"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1"/>
      <w:bookmarkEnd w:id="1722"/>
      <w:bookmarkEnd w:id="1723"/>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4" w:name="_Toc259457226"/>
      <w:bookmarkStart w:id="1725" w:name="_Toc445130891"/>
      <w:r w:rsidRPr="00677940">
        <w:rPr>
          <w:rFonts w:ascii="Calibri" w:hAnsi="Calibri"/>
        </w:rPr>
        <w:t>Router ID Choice with a Loopback Interface</w:t>
      </w:r>
      <w:bookmarkEnd w:id="1724"/>
      <w:bookmarkEnd w:id="1725"/>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6" w:name="_Toc361679370"/>
      <w:bookmarkStart w:id="1727" w:name="_Toc259457488"/>
      <w:bookmarkStart w:id="1728"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6"/>
      <w:r w:rsidR="00762D34" w:rsidRPr="00677940">
        <w:rPr>
          <w:rFonts w:ascii="Calibri" w:hAnsi="Calibri"/>
        </w:rPr>
        <w:t>Configuration</w:t>
      </w:r>
      <w:bookmarkEnd w:id="1727"/>
      <w:bookmarkEnd w:id="1728"/>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29" w:name="_Toc363228451"/>
      <w:bookmarkStart w:id="1730"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1" w:name="_Toc445130892"/>
      <w:r w:rsidRPr="00677940">
        <w:rPr>
          <w:rFonts w:ascii="Calibri" w:hAnsi="Calibri"/>
        </w:rPr>
        <w:lastRenderedPageBreak/>
        <w:t>Default metric</w:t>
      </w:r>
      <w:bookmarkEnd w:id="1729"/>
      <w:bookmarkEnd w:id="1730"/>
      <w:bookmarkEnd w:id="1731"/>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2" w:name="_Toc361679371"/>
      <w:bookmarkStart w:id="1733" w:name="_Toc259457489"/>
      <w:bookmarkStart w:id="1734"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2"/>
      <w:bookmarkEnd w:id="1733"/>
      <w:bookmarkEnd w:id="1734"/>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5" w:name="_Toc363228452"/>
      <w:bookmarkStart w:id="1736" w:name="_Toc259457228"/>
      <w:bookmarkStart w:id="1737" w:name="_Toc445130893"/>
      <w:r w:rsidRPr="00677940">
        <w:rPr>
          <w:rFonts w:ascii="Calibri" w:hAnsi="Calibri"/>
        </w:rPr>
        <w:t>OSPF administrative Distance</w:t>
      </w:r>
      <w:bookmarkEnd w:id="1735"/>
      <w:bookmarkEnd w:id="1736"/>
      <w:bookmarkEnd w:id="1737"/>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8" w:name="_Toc361679372"/>
      <w:bookmarkStart w:id="1739" w:name="_Toc259457490"/>
      <w:bookmarkStart w:id="1740"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8"/>
      <w:bookmarkEnd w:id="1739"/>
      <w:bookmarkEnd w:id="1740"/>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1" w:name="_Toc363228453"/>
      <w:bookmarkStart w:id="1742" w:name="_Toc259457229"/>
      <w:bookmarkStart w:id="1743" w:name="_Toc445130894"/>
      <w:r w:rsidRPr="00677940">
        <w:rPr>
          <w:rFonts w:ascii="Calibri" w:hAnsi="Calibri"/>
        </w:rPr>
        <w:t>Passive interface</w:t>
      </w:r>
      <w:bookmarkEnd w:id="1741"/>
      <w:bookmarkEnd w:id="1742"/>
      <w:bookmarkEnd w:id="1743"/>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4" w:name="_Toc361679373"/>
      <w:bookmarkStart w:id="1745" w:name="_Toc259457491"/>
      <w:bookmarkStart w:id="1746"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4"/>
      <w:bookmarkEnd w:id="1745"/>
      <w:bookmarkEnd w:id="1746"/>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7" w:name="_Toc363228454"/>
      <w:bookmarkStart w:id="1748" w:name="_Toc259457230"/>
      <w:bookmarkStart w:id="1749" w:name="_Toc445130895"/>
      <w:r w:rsidRPr="00677940">
        <w:rPr>
          <w:rFonts w:ascii="Calibri" w:hAnsi="Calibri"/>
        </w:rPr>
        <w:t>Route Calculation Timers</w:t>
      </w:r>
      <w:bookmarkEnd w:id="1747"/>
      <w:bookmarkEnd w:id="1748"/>
      <w:bookmarkEnd w:id="1749"/>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0" w:name="_Toc361679374"/>
      <w:bookmarkStart w:id="1751" w:name="_Toc259457492"/>
      <w:bookmarkStart w:id="1752"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0"/>
      <w:bookmarkEnd w:id="1751"/>
      <w:bookmarkEnd w:id="1752"/>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3" w:name="_Toc363228455"/>
      <w:bookmarkStart w:id="1754" w:name="_Toc259457231"/>
      <w:bookmarkStart w:id="1755" w:name="_Toc445130896"/>
      <w:r w:rsidRPr="00677940">
        <w:rPr>
          <w:rFonts w:ascii="Calibri" w:hAnsi="Calibri"/>
        </w:rPr>
        <w:lastRenderedPageBreak/>
        <w:t>Logging Neighbors Going Up/Down</w:t>
      </w:r>
      <w:bookmarkEnd w:id="1753"/>
      <w:bookmarkEnd w:id="1754"/>
      <w:bookmarkEnd w:id="1755"/>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6" w:name="_Toc361679375"/>
      <w:bookmarkStart w:id="1757" w:name="_Toc259457493"/>
      <w:bookmarkStart w:id="1758"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6"/>
      <w:bookmarkEnd w:id="1757"/>
      <w:bookmarkEnd w:id="1758"/>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59" w:name="_Toc363228456"/>
      <w:bookmarkStart w:id="1760" w:name="_Toc259457232"/>
      <w:bookmarkStart w:id="1761" w:name="_Toc445130897"/>
      <w:r w:rsidRPr="00677940">
        <w:rPr>
          <w:rFonts w:ascii="Calibri" w:hAnsi="Calibri"/>
        </w:rPr>
        <w:t>Blocking LSA Flooding</w:t>
      </w:r>
      <w:bookmarkEnd w:id="1759"/>
      <w:bookmarkEnd w:id="1760"/>
      <w:bookmarkEnd w:id="1761"/>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2" w:name="_Toc361679376"/>
      <w:bookmarkStart w:id="1763" w:name="_Toc259457494"/>
      <w:bookmarkStart w:id="1764"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2"/>
      <w:bookmarkEnd w:id="1763"/>
      <w:bookmarkEnd w:id="1764"/>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5" w:name="_Toc363228457"/>
      <w:bookmarkStart w:id="1766" w:name="_Toc259457233"/>
      <w:bookmarkStart w:id="1767" w:name="_Toc445130898"/>
      <w:r w:rsidRPr="00677940">
        <w:rPr>
          <w:rFonts w:ascii="Calibri" w:hAnsi="Calibri"/>
        </w:rPr>
        <w:t>Ignoring MOSPF LSA Packets</w:t>
      </w:r>
      <w:bookmarkEnd w:id="1765"/>
      <w:bookmarkEnd w:id="1766"/>
      <w:bookmarkEnd w:id="1767"/>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8" w:name="_Toc361679377"/>
      <w:bookmarkStart w:id="1769" w:name="_Toc259457234"/>
      <w:bookmarkStart w:id="1770"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8"/>
      <w:bookmarkEnd w:id="1769"/>
      <w:bookmarkEnd w:id="1770"/>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1" w:name="_Toc361679378"/>
      <w:bookmarkStart w:id="1772" w:name="_Toc445130899"/>
      <w:r w:rsidRPr="00677940">
        <w:rPr>
          <w:rFonts w:ascii="Calibri" w:hAnsi="Calibri"/>
        </w:rPr>
        <w:t>Monitoring and Maintaining OSPF</w:t>
      </w:r>
      <w:bookmarkEnd w:id="1771"/>
      <w:bookmarkEnd w:id="1772"/>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3" w:name="_Toc294800434"/>
      <w:bookmarkStart w:id="1774" w:name="_Toc294800758"/>
      <w:bookmarkStart w:id="1775"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3"/>
      <w:bookmarkEnd w:id="1774"/>
      <w:bookmarkEnd w:id="1775"/>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6" w:name="_Toc294800850"/>
      <w:bookmarkStart w:id="1777" w:name="_Toc294800886"/>
      <w:bookmarkStart w:id="1778" w:name="_Toc294856174"/>
      <w:bookmarkStart w:id="1779"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6"/>
      <w:bookmarkEnd w:id="1777"/>
      <w:bookmarkEnd w:id="1778"/>
      <w:bookmarkEnd w:id="1779"/>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0" w:name="_Toc294856721"/>
      <w:bookmarkStart w:id="1781" w:name="_Toc294857223"/>
      <w:bookmarkStart w:id="1782" w:name="_Toc391378354"/>
      <w:bookmarkStart w:id="1783" w:name="_Toc434823002"/>
      <w:bookmarkStart w:id="1784" w:name="_Toc445130900"/>
      <w:r>
        <w:lastRenderedPageBreak/>
        <w:t>I</w:t>
      </w:r>
      <w:r w:rsidR="00586661" w:rsidRPr="00677940">
        <w:t>S-IS</w:t>
      </w:r>
      <w:bookmarkEnd w:id="1783"/>
      <w:bookmarkEnd w:id="1784"/>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5" w:name="_Toc434823003"/>
      <w:bookmarkStart w:id="1786" w:name="_Toc445130901"/>
      <w:r w:rsidRPr="00677940">
        <w:rPr>
          <w:rFonts w:ascii="Calibri" w:hAnsi="Calibri"/>
        </w:rPr>
        <w:lastRenderedPageBreak/>
        <w:t>IS-IS Overview</w:t>
      </w:r>
      <w:bookmarkEnd w:id="1785"/>
      <w:bookmarkEnd w:id="1786"/>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7" w:name="_Toc434823004"/>
      <w:bookmarkStart w:id="1788" w:name="_Toc445130902"/>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7"/>
      <w:bookmarkEnd w:id="1788"/>
    </w:p>
    <w:p w14:paraId="3F944542" w14:textId="77777777" w:rsidR="00586661" w:rsidRPr="00677940" w:rsidRDefault="00586661" w:rsidP="002B4DA8">
      <w:pPr>
        <w:pStyle w:val="MainText1forCSManual"/>
        <w:ind w:left="1701"/>
        <w:rPr>
          <w:rFonts w:ascii="Calibri" w:hAnsi="Calibri"/>
          <w:color w:val="000000" w:themeColor="text1"/>
        </w:rPr>
      </w:pPr>
      <w:bookmarkStart w:id="1789" w:name="IIHs"/>
      <w:bookmarkStart w:id="1790" w:name="bookmark7"/>
      <w:bookmarkEnd w:id="1789"/>
      <w:bookmarkEnd w:id="1790"/>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1" w:name="LSPs"/>
      <w:bookmarkEnd w:id="1791"/>
      <w:r w:rsidRPr="00677940">
        <w:rPr>
          <w:rFonts w:ascii="Calibri" w:eastAsia="Arial Unicode MS" w:hAnsi="Calibri"/>
          <w:w w:val="99"/>
        </w:rPr>
        <w:t xml:space="preserve"> </w:t>
      </w:r>
      <w:bookmarkStart w:id="1792" w:name="bookmark8"/>
      <w:bookmarkEnd w:id="1792"/>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3" w:name="SNPs"/>
      <w:bookmarkStart w:id="1794" w:name="bookmark9"/>
      <w:bookmarkEnd w:id="1793"/>
      <w:bookmarkEnd w:id="1794"/>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5" w:name="IS-IS_Supported_Circuit_Types"/>
      <w:bookmarkStart w:id="1796" w:name="bookmark10"/>
      <w:bookmarkStart w:id="1797" w:name="_Toc434823005"/>
      <w:bookmarkStart w:id="1798" w:name="_Toc445130903"/>
      <w:bookmarkEnd w:id="1795"/>
      <w:bookmarkEnd w:id="1796"/>
      <w:r w:rsidRPr="00677940">
        <w:rPr>
          <w:rFonts w:ascii="Calibri" w:hAnsi="Calibri"/>
          <w:w w:val="105"/>
        </w:rPr>
        <w:t>LSPDB Synchronization</w:t>
      </w:r>
      <w:bookmarkEnd w:id="1797"/>
      <w:bookmarkEnd w:id="1798"/>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799" w:name="_Toc434823006"/>
      <w:bookmarkStart w:id="1800" w:name="_Toc445130904"/>
      <w:r w:rsidRPr="00677940">
        <w:rPr>
          <w:rFonts w:ascii="Calibri" w:hAnsi="Calibri"/>
          <w:w w:val="105"/>
        </w:rPr>
        <w:t>Shortest Path Calculation</w:t>
      </w:r>
      <w:bookmarkEnd w:id="1799"/>
      <w:bookmarkEnd w:id="1800"/>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40C8C31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ins w:id="1801" w:author="sslee" w:date="2016-03-03T20:00:00Z">
        <w:r w:rsidR="005D23E7" w:rsidRPr="00677940">
          <w:rPr>
            <w:rFonts w:ascii="Calibri" w:eastAsia="맑은 고딕" w:hAnsi="Calibri" w:cs="굴림"/>
            <w:noProof/>
          </w:rPr>
          <w:t>.</w:t>
        </w:r>
      </w:ins>
      <w:del w:id="1802" w:author="sslee" w:date="2016-03-03T20:01:00Z">
        <w:r w:rsidRPr="00677940" w:rsidDel="005D23E7">
          <w:rPr>
            <w:rFonts w:ascii="Calibri" w:eastAsia="맑은 고딕" w:hAnsi="Calibri" w:cs="굴림"/>
            <w:noProof/>
          </w:rPr>
          <w:delText>, NSAPs of end systems when the supported protocol is CLNP.</w:delText>
        </w:r>
      </w:del>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3" w:name="_Toc434823007"/>
      <w:bookmarkStart w:id="1804" w:name="_Toc445130905"/>
      <w:r w:rsidRPr="00677940">
        <w:rPr>
          <w:rFonts w:ascii="Calibri" w:hAnsi="Calibri"/>
          <w:w w:val="105"/>
        </w:rPr>
        <w:t>Route Redistribution</w:t>
      </w:r>
      <w:bookmarkEnd w:id="1803"/>
      <w:bookmarkEnd w:id="1804"/>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5" w:name="_Toc434823008"/>
      <w:r w:rsidRPr="00677940">
        <w:rPr>
          <w:rFonts w:ascii="Calibri" w:hAnsi="Calibri" w:cs="Arial"/>
          <w:b/>
          <w:sz w:val="28"/>
          <w:szCs w:val="28"/>
        </w:rPr>
        <w:lastRenderedPageBreak/>
        <w:t>IS-IS Configuration</w:t>
      </w:r>
      <w:bookmarkEnd w:id="1805"/>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6" w:name="_Toc434823009"/>
      <w:bookmarkStart w:id="1807" w:name="_Toc445130906"/>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6"/>
      <w:bookmarkEnd w:id="1807"/>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ins w:id="1808" w:author="sslee" w:date="2016-03-03T20:02:00Z">
              <w:r w:rsidR="005D23E7" w:rsidRPr="00677940">
                <w:rPr>
                  <w:rFonts w:ascii="Calibri" w:eastAsia="굴림" w:hAnsi="Calibri"/>
                </w:rPr>
                <w:t xml:space="preserve"> for IP Service</w:t>
              </w:r>
            </w:ins>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50308E48"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ins w:id="1809" w:author="sslee" w:date="2016-03-03T20:03:00Z">
              <w:r w:rsidR="005D23E7" w:rsidRPr="00677940">
                <w:rPr>
                  <w:rFonts w:ascii="Calibri" w:eastAsia="굴림" w:hAnsi="Calibri" w:cs="Arial"/>
                </w:rPr>
                <w:t>0</w:t>
              </w:r>
            </w:ins>
            <w:del w:id="1810" w:author="sslee" w:date="2016-03-03T20:03:00Z">
              <w:r w:rsidRPr="00677940" w:rsidDel="005D23E7">
                <w:rPr>
                  <w:rFonts w:ascii="Calibri" w:eastAsia="굴림" w:hAnsi="Calibri" w:cs="Arial"/>
                </w:rPr>
                <w:delText>5</w:delText>
              </w:r>
            </w:del>
            <w:r w:rsidRPr="00677940">
              <w:rPr>
                <w:rFonts w:ascii="Calibri" w:eastAsia="굴림" w:hAnsi="Calibri" w:cs="Arial"/>
              </w:rPr>
              <w:t>00 milliseconds.</w:t>
            </w:r>
          </w:p>
          <w:p w14:paraId="2E398623" w14:textId="71CF4528"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ins w:id="1811" w:author="sslee" w:date="2016-03-03T20:04:00Z">
              <w:r w:rsidR="005D23E7" w:rsidRPr="00677940">
                <w:rPr>
                  <w:rFonts w:ascii="Calibri" w:eastAsia="굴림" w:hAnsi="Calibri" w:cs="Arial"/>
                </w:rPr>
                <w:t>0</w:t>
              </w:r>
            </w:ins>
            <w:del w:id="1812" w:author="sslee" w:date="2016-03-03T20:04:00Z">
              <w:r w:rsidRPr="00677940" w:rsidDel="005D23E7">
                <w:rPr>
                  <w:rFonts w:ascii="Calibri" w:eastAsia="굴림" w:hAnsi="Calibri" w:cs="Arial"/>
                </w:rPr>
                <w:delText>5</w:delText>
              </w:r>
            </w:del>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bookmarkStart w:id="1813" w:name="_GoBack"/>
      <w:bookmarkEnd w:id="1813"/>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14" w:name="_Toc445130907"/>
      <w:r>
        <w:rPr>
          <w:rFonts w:hint="eastAsia"/>
        </w:rPr>
        <w:lastRenderedPageBreak/>
        <w:t>BGP</w:t>
      </w:r>
      <w:bookmarkEnd w:id="1780"/>
      <w:bookmarkEnd w:id="1781"/>
      <w:bookmarkEnd w:id="1782"/>
      <w:bookmarkEnd w:id="1814"/>
    </w:p>
    <w:p w14:paraId="4F43AB45" w14:textId="77777777" w:rsidR="00A94F08" w:rsidRDefault="00A94F08" w:rsidP="0021019A">
      <w:pPr>
        <w:ind w:right="20"/>
      </w:pPr>
      <w:bookmarkStart w:id="1815" w:name="_Toc294857381"/>
      <w:bookmarkStart w:id="1816" w:name="_Toc294857447"/>
      <w:bookmarkStart w:id="1817" w:name="_Toc294877590"/>
      <w:bookmarkStart w:id="1818" w:name="_Toc294878117"/>
      <w:bookmarkStart w:id="1819" w:name="_Toc294879742"/>
      <w:bookmarkStart w:id="1820" w:name="_Toc294880426"/>
      <w:bookmarkStart w:id="1821" w:name="_Toc294880952"/>
      <w:bookmarkStart w:id="1822" w:name="_Toc294882256"/>
      <w:bookmarkStart w:id="1823" w:name="_Toc294882781"/>
      <w:bookmarkStart w:id="1824" w:name="_Toc295242043"/>
      <w:bookmarkStart w:id="1825" w:name="_Toc295242484"/>
      <w:bookmarkStart w:id="1826" w:name="_Toc295290804"/>
      <w:bookmarkStart w:id="1827" w:name="_Toc295390139"/>
      <w:bookmarkStart w:id="1828" w:name="_Toc295402221"/>
      <w:bookmarkStart w:id="1829" w:name="_Toc295402263"/>
      <w:bookmarkStart w:id="1830" w:name="_Toc295470741"/>
      <w:bookmarkStart w:id="1831" w:name="_Toc295741859"/>
      <w:bookmarkStart w:id="1832" w:name="_Toc295750548"/>
      <w:bookmarkStart w:id="1833" w:name="_Toc295808300"/>
      <w:bookmarkStart w:id="1834" w:name="_Toc295808972"/>
      <w:bookmarkStart w:id="1835" w:name="_Toc295819984"/>
      <w:bookmarkStart w:id="1836" w:name="_Toc295820019"/>
      <w:bookmarkStart w:id="1837" w:name="_Toc295820055"/>
      <w:bookmarkStart w:id="1838" w:name="_Toc295825898"/>
      <w:bookmarkStart w:id="1839" w:name="_Toc295832340"/>
      <w:bookmarkStart w:id="1840" w:name="_Toc295832383"/>
      <w:bookmarkStart w:id="1841" w:name="_Toc295833059"/>
      <w:bookmarkStart w:id="1842" w:name="_Toc295833823"/>
      <w:bookmarkStart w:id="1843" w:name="_Toc295836573"/>
      <w:bookmarkStart w:id="1844" w:name="_Toc295894121"/>
      <w:bookmarkStart w:id="1845" w:name="_Toc295987281"/>
      <w:bookmarkStart w:id="1846" w:name="_Toc296000211"/>
      <w:bookmarkStart w:id="1847" w:name="_Toc296001305"/>
      <w:bookmarkStart w:id="1848" w:name="_Toc296020336"/>
      <w:bookmarkStart w:id="1849" w:name="_Toc296083570"/>
      <w:bookmarkStart w:id="1850" w:name="_Toc296087041"/>
      <w:bookmarkStart w:id="1851" w:name="_Toc296176551"/>
      <w:bookmarkStart w:id="1852" w:name="_Toc296177326"/>
      <w:bookmarkStart w:id="1853" w:name="_Toc296180933"/>
      <w:bookmarkStart w:id="1854" w:name="_Toc296182010"/>
      <w:bookmarkStart w:id="1855" w:name="_Toc296182784"/>
      <w:bookmarkStart w:id="1856" w:name="_Toc296184023"/>
      <w:bookmarkStart w:id="1857" w:name="_Toc296339853"/>
      <w:bookmarkStart w:id="1858" w:name="_Toc296340633"/>
      <w:bookmarkStart w:id="1859" w:name="_Toc296671347"/>
      <w:bookmarkStart w:id="1860" w:name="_Toc296671826"/>
      <w:bookmarkStart w:id="1861" w:name="_Toc296690646"/>
      <w:bookmarkStart w:id="1862" w:name="_Toc296959255"/>
      <w:bookmarkStart w:id="1863" w:name="_Toc297822527"/>
      <w:bookmarkStart w:id="1864" w:name="_Toc306024379"/>
      <w:bookmarkStart w:id="1865" w:name="_Toc306029274"/>
      <w:bookmarkStart w:id="1866" w:name="_Toc306092031"/>
      <w:bookmarkStart w:id="1867" w:name="_Toc306093368"/>
      <w:bookmarkStart w:id="1868" w:name="_Toc306283335"/>
      <w:bookmarkStart w:id="1869" w:name="_Toc306284140"/>
      <w:bookmarkStart w:id="1870" w:name="_Toc306284945"/>
      <w:bookmarkStart w:id="1871" w:name="_Toc325378213"/>
      <w:bookmarkStart w:id="1872" w:name="_Toc327782403"/>
      <w:bookmarkStart w:id="1873" w:name="_Toc329073622"/>
      <w:bookmarkStart w:id="1874" w:name="_Toc329076564"/>
      <w:bookmarkStart w:id="1875" w:name="_Toc335384430"/>
      <w:bookmarkStart w:id="1876" w:name="_Toc335385243"/>
      <w:bookmarkStart w:id="1877" w:name="_Toc335386056"/>
      <w:bookmarkStart w:id="1878" w:name="_Toc340663663"/>
      <w:bookmarkStart w:id="1879" w:name="_Toc341455553"/>
      <w:bookmarkStart w:id="1880" w:name="_Toc341693791"/>
      <w:bookmarkStart w:id="1881" w:name="_Toc341699525"/>
      <w:bookmarkStart w:id="1882" w:name="_Toc341886349"/>
      <w:bookmarkStart w:id="1883" w:name="_Toc341976146"/>
      <w:bookmarkStart w:id="1884" w:name="_Toc342046116"/>
      <w:bookmarkStart w:id="1885" w:name="_Toc343863901"/>
      <w:bookmarkStart w:id="1886" w:name="_Toc348529250"/>
      <w:bookmarkStart w:id="1887" w:name="_Toc348536324"/>
      <w:bookmarkStart w:id="1888" w:name="_Toc348537268"/>
      <w:bookmarkStart w:id="1889" w:name="_Toc348538213"/>
      <w:bookmarkStart w:id="1890" w:name="_Toc348539158"/>
      <w:bookmarkStart w:id="1891" w:name="_Toc348540103"/>
      <w:bookmarkStart w:id="1892" w:name="_Toc348541048"/>
      <w:bookmarkStart w:id="1893" w:name="_Toc348541993"/>
      <w:bookmarkStart w:id="1894" w:name="_Toc348542938"/>
      <w:bookmarkStart w:id="1895" w:name="_Toc348624863"/>
      <w:bookmarkStart w:id="1896" w:name="_Toc348625808"/>
      <w:bookmarkStart w:id="1897" w:name="_Toc354409729"/>
      <w:bookmarkStart w:id="1898" w:name="_Toc354416044"/>
      <w:bookmarkStart w:id="1899" w:name="_Toc8448082"/>
      <w:bookmarkStart w:id="1900" w:name="_Toc259521998"/>
      <w:bookmarkStart w:id="1901" w:name="_Toc363228459"/>
      <w:bookmarkStart w:id="1902" w:name="_Toc259521999"/>
      <w:bookmarkStart w:id="1903"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904" w:name="_Toc391378355"/>
      <w:r w:rsidRPr="002F5F3A">
        <w:t xml:space="preserve">This chapter introduces BGP among available IP Unicast routing protocols of </w:t>
      </w:r>
      <w:r w:rsidR="002D70ED">
        <w:t>the C9500 series</w:t>
      </w:r>
      <w:r w:rsidRPr="002F5F3A">
        <w:t>.</w:t>
      </w:r>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905" w:name="_Toc259522001"/>
      <w:bookmarkStart w:id="1906" w:name="_Toc363228462"/>
      <w:bookmarkStart w:id="1907" w:name="_Toc445130908"/>
      <w:r>
        <w:lastRenderedPageBreak/>
        <w:t xml:space="preserve">BGP </w:t>
      </w:r>
      <w:bookmarkEnd w:id="1905"/>
      <w:bookmarkEnd w:id="1906"/>
      <w:r w:rsidRPr="000615FA">
        <w:t>Configuration</w:t>
      </w:r>
      <w:bookmarkEnd w:id="1907"/>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8" w:name="_Toc259522002"/>
      <w:bookmarkStart w:id="1909" w:name="_Toc363228463"/>
      <w:bookmarkStart w:id="1910" w:name="_Toc363228464"/>
      <w:bookmarkStart w:id="1911" w:name="_Toc445130909"/>
      <w:r w:rsidRPr="00F8731B">
        <w:t xml:space="preserve">Enabling BGP </w:t>
      </w:r>
      <w:bookmarkEnd w:id="1908"/>
      <w:r w:rsidRPr="00F8731B">
        <w:t>Protocol</w:t>
      </w:r>
      <w:bookmarkEnd w:id="1909"/>
      <w:bookmarkEnd w:id="1910"/>
      <w:bookmarkEnd w:id="1911"/>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12" w:name="_Toc363228465"/>
      <w:bookmarkStart w:id="1913" w:name="_Toc363228466"/>
      <w:bookmarkStart w:id="1914" w:name="_Toc259522003"/>
      <w:bookmarkStart w:id="1915" w:name="_Toc445130910"/>
      <w:r w:rsidRPr="000615FA">
        <w:t>Neighbor</w:t>
      </w:r>
      <w:r>
        <w:rPr>
          <w:rFonts w:ascii="굴림체" w:hAnsi="굴림체"/>
        </w:rPr>
        <w:t xml:space="preserve"> </w:t>
      </w:r>
      <w:bookmarkEnd w:id="1912"/>
      <w:bookmarkEnd w:id="1913"/>
      <w:r w:rsidRPr="002F5F3A">
        <w:t>Configuration</w:t>
      </w:r>
      <w:bookmarkEnd w:id="1914"/>
      <w:bookmarkEnd w:id="1915"/>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16"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7" w:name="_Toc363228468"/>
      <w:bookmarkStart w:id="1918" w:name="_Toc445130911"/>
      <w:r>
        <w:t xml:space="preserve">BGP </w:t>
      </w:r>
      <w:bookmarkEnd w:id="1916"/>
      <w:r w:rsidRPr="0050711F">
        <w:t>Filtering</w:t>
      </w:r>
      <w:bookmarkEnd w:id="1917"/>
      <w:bookmarkEnd w:id="1918"/>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9" w:name="_Toc363228469"/>
      <w:r w:rsidRPr="000615FA">
        <w:t>Route</w:t>
      </w:r>
      <w:r>
        <w:t xml:space="preserve"> Filtering</w:t>
      </w:r>
      <w:bookmarkEnd w:id="1919"/>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20"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20"/>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21"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21"/>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22" w:name="_Toc363228472"/>
      <w:bookmarkStart w:id="1923" w:name="_Toc363228473"/>
      <w:bookmarkStart w:id="1924" w:name="_Toc363228474"/>
      <w:bookmarkStart w:id="1925" w:name="_Toc445130912"/>
      <w:r>
        <w:lastRenderedPageBreak/>
        <w:t xml:space="preserve">BGP Attribute </w:t>
      </w:r>
      <w:bookmarkEnd w:id="1922"/>
      <w:bookmarkEnd w:id="1923"/>
      <w:r w:rsidRPr="002F5F3A">
        <w:t>Configuration</w:t>
      </w:r>
      <w:bookmarkEnd w:id="1924"/>
      <w:bookmarkEnd w:id="1925"/>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26" w:name="_Toc363228475"/>
      <w:r>
        <w:t>As_path Attribute</w:t>
      </w:r>
      <w:bookmarkEnd w:id="1926"/>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7" w:name="_Toc363228476"/>
      <w:r>
        <w:t>Origin Attribute</w:t>
      </w:r>
      <w:bookmarkEnd w:id="1927"/>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8" w:name="_Toc363228477"/>
      <w:r w:rsidRPr="00534B98">
        <w:t xml:space="preserve">BGP Nexthop </w:t>
      </w:r>
      <w:r w:rsidRPr="00B06A9A">
        <w:t>Attribute</w:t>
      </w:r>
      <w:bookmarkEnd w:id="1928"/>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9" w:name="_Toc259522004"/>
      <w:r>
        <w:lastRenderedPageBreak/>
        <w:t xml:space="preserve">BGP </w:t>
      </w:r>
      <w:r w:rsidRPr="00504051">
        <w:t>Nexthop</w:t>
      </w:r>
      <w:r>
        <w:t xml:space="preserve"> (Multiple access </w:t>
      </w:r>
      <w:r>
        <w:rPr>
          <w:rFonts w:hint="eastAsia"/>
        </w:rPr>
        <w:t>n</w:t>
      </w:r>
      <w:r>
        <w:t>etworks)</w:t>
      </w:r>
      <w:bookmarkEnd w:id="1929"/>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30" w:name="_Toc363228478"/>
      <w:r w:rsidRPr="00C6186A">
        <w:rPr>
          <w:b/>
        </w:rPr>
        <w:t>BGP Nexthop (NBMA)</w:t>
      </w:r>
      <w:bookmarkEnd w:id="1930"/>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31" w:name="_Toc259522005"/>
      <w:r w:rsidRPr="00504051">
        <w:t>Local</w:t>
      </w:r>
      <w:r>
        <w:t xml:space="preserve"> Preference Attribute</w:t>
      </w:r>
      <w:bookmarkEnd w:id="1931"/>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32" w:name="_Toc363228479"/>
      <w:r>
        <w:lastRenderedPageBreak/>
        <w:t xml:space="preserve">Metric </w:t>
      </w:r>
      <w:r w:rsidRPr="00504051">
        <w:t>Attribute</w:t>
      </w:r>
      <w:bookmarkEnd w:id="1932"/>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33" w:name="_Toc259522006"/>
      <w:r w:rsidRPr="00C87811">
        <w:t>Weight</w:t>
      </w:r>
      <w:r>
        <w:t xml:space="preserve"> Attribute</w:t>
      </w:r>
      <w:bookmarkEnd w:id="1933"/>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34" w:name="_Toc363228480"/>
      <w:bookmarkStart w:id="1935" w:name="_Toc259522007"/>
      <w:bookmarkStart w:id="1936" w:name="_Toc445130913"/>
      <w:r w:rsidRPr="003F5F31">
        <w:t>Routing</w:t>
      </w:r>
      <w:r>
        <w:t xml:space="preserve"> Policy </w:t>
      </w:r>
      <w:bookmarkEnd w:id="1934"/>
      <w:r w:rsidRPr="002F5F3A">
        <w:t>Modification</w:t>
      </w:r>
      <w:bookmarkEnd w:id="1935"/>
      <w:bookmarkEnd w:id="1936"/>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7" w:name="_Toc363228481"/>
      <w:bookmarkStart w:id="1938" w:name="_Toc259522008"/>
      <w:bookmarkStart w:id="1939" w:name="_Toc445130914"/>
      <w:r>
        <w:t>BGP Peer Groups</w:t>
      </w:r>
      <w:bookmarkEnd w:id="1937"/>
      <w:bookmarkEnd w:id="1938"/>
      <w:bookmarkEnd w:id="1939"/>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40" w:name="_Toc363228482"/>
      <w:bookmarkStart w:id="1941" w:name="_Toc259522009"/>
      <w:bookmarkStart w:id="1942" w:name="_Toc445130915"/>
      <w:r>
        <w:t xml:space="preserve">BGP </w:t>
      </w:r>
      <w:r w:rsidRPr="00CA36A1">
        <w:rPr>
          <w:rFonts w:hint="eastAsia"/>
        </w:rPr>
        <w:t>Multipath</w:t>
      </w:r>
      <w:bookmarkEnd w:id="1940"/>
      <w:bookmarkEnd w:id="1941"/>
      <w:bookmarkEnd w:id="1942"/>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43" w:name="_Toc363228483"/>
      <w:bookmarkStart w:id="1944" w:name="_Toc259522010"/>
      <w:bookmarkStart w:id="1945" w:name="_Toc445130916"/>
      <w:r>
        <w:t xml:space="preserve">BGP </w:t>
      </w:r>
      <w:r>
        <w:rPr>
          <w:rFonts w:hint="eastAsia"/>
        </w:rPr>
        <w:t>graceful-restart</w:t>
      </w:r>
      <w:bookmarkEnd w:id="1943"/>
      <w:bookmarkEnd w:id="1944"/>
      <w:bookmarkEnd w:id="1945"/>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46" w:name="_Toc363228484"/>
      <w:bookmarkStart w:id="1947" w:name="_Toc259522011"/>
      <w:bookmarkStart w:id="1948" w:name="_Toc445130917"/>
      <w:r>
        <w:t xml:space="preserve">BGP </w:t>
      </w:r>
      <w:r w:rsidRPr="009416D6">
        <w:rPr>
          <w:rFonts w:hint="eastAsia"/>
        </w:rPr>
        <w:t>default</w:t>
      </w:r>
      <w:r>
        <w:rPr>
          <w:rFonts w:hint="eastAsia"/>
        </w:rPr>
        <w:t>-metric</w:t>
      </w:r>
      <w:bookmarkEnd w:id="1946"/>
      <w:bookmarkEnd w:id="1947"/>
      <w:bookmarkEnd w:id="1948"/>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9" w:name="_Toc363228485"/>
      <w:bookmarkStart w:id="1950" w:name="_Toc259522012"/>
      <w:bookmarkStart w:id="1951" w:name="_Toc445130918"/>
      <w:r>
        <w:t xml:space="preserve">BGP </w:t>
      </w:r>
      <w:r w:rsidRPr="009416D6">
        <w:rPr>
          <w:rFonts w:hint="eastAsia"/>
        </w:rPr>
        <w:t>redistribute</w:t>
      </w:r>
      <w:r>
        <w:rPr>
          <w:rFonts w:hint="eastAsia"/>
        </w:rPr>
        <w:t>-internal</w:t>
      </w:r>
      <w:bookmarkEnd w:id="1949"/>
      <w:bookmarkEnd w:id="1950"/>
      <w:bookmarkEnd w:id="1951"/>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52" w:name="_Toc363228486"/>
      <w:bookmarkStart w:id="1953" w:name="_Toc259522013"/>
      <w:bookmarkStart w:id="1954" w:name="_Toc445130919"/>
      <w:r>
        <w:rPr>
          <w:rFonts w:hint="eastAsia"/>
        </w:rPr>
        <w:t>BGP</w:t>
      </w:r>
      <w:r>
        <w:t xml:space="preserve"> </w:t>
      </w:r>
      <w:r w:rsidRPr="001A1525">
        <w:rPr>
          <w:rFonts w:hint="eastAsia"/>
        </w:rPr>
        <w:t>Password encryption</w:t>
      </w:r>
      <w:bookmarkEnd w:id="1952"/>
      <w:bookmarkEnd w:id="1953"/>
      <w:bookmarkEnd w:id="1954"/>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55" w:name="_Toc259522014"/>
      <w:bookmarkStart w:id="1956" w:name="_Toc363228487"/>
      <w:bookmarkStart w:id="1957" w:name="_Toc445130920"/>
      <w:r>
        <w:rPr>
          <w:rFonts w:hint="eastAsia"/>
        </w:rPr>
        <w:t>BGP</w:t>
      </w:r>
      <w:r w:rsidRPr="001A1525">
        <w:t xml:space="preserve"> </w:t>
      </w:r>
      <w:r w:rsidRPr="009416D6">
        <w:t>disable</w:t>
      </w:r>
      <w:r w:rsidRPr="001A1525">
        <w:t>-adj-out</w:t>
      </w:r>
      <w:bookmarkEnd w:id="1955"/>
      <w:bookmarkEnd w:id="1956"/>
      <w:bookmarkEnd w:id="1957"/>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8" w:name="_Toc254262505"/>
      <w:bookmarkStart w:id="1959" w:name="_Toc361679379"/>
      <w:bookmarkStart w:id="1960" w:name="_Toc445130921"/>
      <w:r>
        <w:t>Use of set as-path prepend Command</w:t>
      </w:r>
      <w:bookmarkEnd w:id="1958"/>
      <w:bookmarkEnd w:id="1959"/>
      <w:bookmarkEnd w:id="1960"/>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61" w:name="_Toc294800436"/>
      <w:bookmarkStart w:id="1962" w:name="_Toc294800760"/>
      <w:bookmarkStart w:id="1963" w:name="_Toc445130922"/>
      <w:r>
        <w:t xml:space="preserve">Route Flap </w:t>
      </w:r>
      <w:r w:rsidRPr="00B80849">
        <w:t>Dampening</w:t>
      </w:r>
      <w:bookmarkEnd w:id="1961"/>
      <w:bookmarkEnd w:id="1962"/>
      <w:bookmarkEnd w:id="1963"/>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64" w:name="_Toc294800852"/>
      <w:bookmarkStart w:id="1965" w:name="_Toc294800888"/>
      <w:bookmarkStart w:id="1966" w:name="_Toc294856176"/>
      <w:bookmarkStart w:id="1967"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64"/>
      <w:bookmarkEnd w:id="1965"/>
      <w:r w:rsidR="00A94F08" w:rsidRPr="002F5F3A">
        <w:t>Terminology used in route dampening</w:t>
      </w:r>
      <w:bookmarkEnd w:id="1966"/>
      <w:bookmarkEnd w:id="1967"/>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8" w:name="_Toc294856723"/>
      <w:bookmarkStart w:id="1969" w:name="_Toc294857383"/>
      <w:bookmarkStart w:id="1970" w:name="_Toc391378356"/>
      <w:bookmarkStart w:id="1971" w:name="_Toc445130923"/>
      <w:r w:rsidRPr="00677940">
        <w:rPr>
          <w:rFonts w:ascii="Calibri" w:hAnsi="Calibri"/>
        </w:rPr>
        <w:lastRenderedPageBreak/>
        <w:t>IGMP Snooping</w:t>
      </w:r>
      <w:bookmarkEnd w:id="1968"/>
      <w:bookmarkEnd w:id="1969"/>
      <w:bookmarkEnd w:id="1970"/>
      <w:bookmarkEnd w:id="1971"/>
    </w:p>
    <w:p w14:paraId="20136EAD" w14:textId="77777777" w:rsidR="00A94F08" w:rsidRPr="00677940" w:rsidRDefault="00A94F08" w:rsidP="0021019A">
      <w:pPr>
        <w:ind w:right="20"/>
        <w:rPr>
          <w:rFonts w:ascii="Calibri" w:hAnsi="Calibri"/>
        </w:rPr>
      </w:pPr>
      <w:bookmarkStart w:id="1972" w:name="_Toc294857449"/>
      <w:bookmarkStart w:id="1973" w:name="_Toc294877592"/>
      <w:bookmarkStart w:id="1974" w:name="_Toc294878119"/>
      <w:bookmarkStart w:id="1975" w:name="_Toc294879744"/>
      <w:bookmarkStart w:id="1976" w:name="_Toc294880428"/>
      <w:bookmarkStart w:id="1977" w:name="_Toc294880954"/>
      <w:bookmarkStart w:id="1978" w:name="_Toc294882258"/>
      <w:bookmarkStart w:id="1979" w:name="_Toc294882783"/>
      <w:bookmarkStart w:id="1980" w:name="_Toc295242045"/>
      <w:bookmarkStart w:id="1981" w:name="_Toc295242486"/>
      <w:bookmarkStart w:id="1982" w:name="_Toc295290806"/>
      <w:bookmarkStart w:id="1983" w:name="_Toc295390141"/>
      <w:bookmarkStart w:id="1984" w:name="_Toc295402223"/>
      <w:bookmarkStart w:id="1985" w:name="_Toc295402265"/>
      <w:bookmarkStart w:id="1986" w:name="_Toc295470743"/>
      <w:bookmarkStart w:id="1987" w:name="_Toc295741861"/>
      <w:bookmarkStart w:id="1988" w:name="_Toc295750550"/>
      <w:bookmarkStart w:id="1989" w:name="_Toc295808302"/>
      <w:bookmarkStart w:id="1990" w:name="_Toc295808974"/>
      <w:bookmarkStart w:id="1991" w:name="_Toc295819986"/>
      <w:bookmarkStart w:id="1992" w:name="_Toc295820021"/>
      <w:bookmarkStart w:id="1993" w:name="_Toc295820057"/>
      <w:bookmarkStart w:id="1994" w:name="_Toc295825900"/>
      <w:bookmarkStart w:id="1995" w:name="_Toc295832342"/>
      <w:bookmarkStart w:id="1996" w:name="_Toc295832385"/>
      <w:bookmarkStart w:id="1997" w:name="_Toc295833061"/>
      <w:bookmarkStart w:id="1998" w:name="_Toc295833825"/>
      <w:bookmarkStart w:id="1999" w:name="_Toc295836575"/>
      <w:bookmarkStart w:id="2000" w:name="_Toc295894123"/>
      <w:bookmarkStart w:id="2001" w:name="_Toc295987283"/>
      <w:bookmarkStart w:id="2002" w:name="_Toc296000213"/>
      <w:bookmarkStart w:id="2003" w:name="_Toc296001307"/>
      <w:bookmarkStart w:id="2004" w:name="_Toc296020338"/>
      <w:bookmarkStart w:id="2005" w:name="_Toc296083572"/>
      <w:bookmarkStart w:id="2006" w:name="_Toc296087043"/>
      <w:bookmarkStart w:id="2007" w:name="_Toc296176553"/>
      <w:bookmarkStart w:id="2008" w:name="_Toc296177328"/>
      <w:bookmarkStart w:id="2009" w:name="_Toc296180935"/>
      <w:bookmarkStart w:id="2010" w:name="_Toc296182012"/>
      <w:bookmarkStart w:id="2011" w:name="_Toc296182786"/>
      <w:bookmarkStart w:id="2012" w:name="_Toc296184025"/>
      <w:bookmarkStart w:id="2013" w:name="_Toc296339855"/>
      <w:bookmarkStart w:id="2014" w:name="_Toc296340635"/>
      <w:bookmarkStart w:id="2015" w:name="_Toc296671349"/>
      <w:bookmarkStart w:id="2016" w:name="_Toc296671828"/>
      <w:bookmarkStart w:id="2017" w:name="_Toc296690648"/>
      <w:bookmarkStart w:id="2018" w:name="_Toc296959257"/>
      <w:bookmarkStart w:id="2019" w:name="_Toc297822529"/>
      <w:bookmarkStart w:id="2020" w:name="_Toc306024381"/>
      <w:bookmarkStart w:id="2021" w:name="_Toc306029276"/>
      <w:bookmarkStart w:id="2022" w:name="_Toc306092033"/>
      <w:bookmarkStart w:id="2023" w:name="_Toc306093370"/>
      <w:bookmarkStart w:id="2024" w:name="_Toc306283337"/>
      <w:bookmarkStart w:id="2025" w:name="_Toc306284142"/>
      <w:bookmarkStart w:id="2026" w:name="_Toc306284947"/>
      <w:bookmarkStart w:id="2027" w:name="_Toc325378215"/>
      <w:bookmarkStart w:id="2028" w:name="_Toc327782405"/>
      <w:bookmarkStart w:id="2029" w:name="_Toc329073624"/>
      <w:bookmarkStart w:id="2030" w:name="_Toc329076566"/>
      <w:bookmarkStart w:id="2031" w:name="_Toc335384406"/>
      <w:bookmarkStart w:id="2032" w:name="_Toc335385219"/>
      <w:bookmarkStart w:id="2033" w:name="_Toc335386032"/>
      <w:bookmarkStart w:id="2034" w:name="_Toc335640810"/>
      <w:bookmarkStart w:id="2035" w:name="_Toc336588070"/>
      <w:bookmarkStart w:id="2036" w:name="_Toc336589639"/>
      <w:bookmarkStart w:id="2037" w:name="_Toc336590509"/>
      <w:bookmarkStart w:id="2038" w:name="_Toc336591245"/>
      <w:bookmarkStart w:id="2039" w:name="_Toc336604862"/>
      <w:bookmarkStart w:id="2040" w:name="_Toc336605842"/>
      <w:bookmarkStart w:id="2041" w:name="_Toc337193659"/>
      <w:bookmarkStart w:id="2042" w:name="_Toc337194466"/>
      <w:bookmarkStart w:id="2043" w:name="_Toc337195542"/>
      <w:bookmarkStart w:id="2044" w:name="_Toc337196302"/>
      <w:bookmarkStart w:id="2045" w:name="_Toc337197062"/>
      <w:bookmarkStart w:id="2046" w:name="_Toc337199452"/>
      <w:bookmarkStart w:id="2047" w:name="_Toc337200250"/>
      <w:bookmarkStart w:id="2048" w:name="_Toc337201166"/>
      <w:bookmarkStart w:id="2049" w:name="_Toc337728693"/>
      <w:bookmarkStart w:id="2050" w:name="_Toc337819166"/>
      <w:bookmarkStart w:id="2051" w:name="_Toc338755990"/>
      <w:bookmarkStart w:id="2052" w:name="_Toc339539503"/>
      <w:bookmarkStart w:id="2053" w:name="_Toc340647715"/>
      <w:bookmarkStart w:id="2054" w:name="_Toc340663635"/>
      <w:bookmarkStart w:id="2055" w:name="_Toc341455525"/>
      <w:bookmarkStart w:id="2056" w:name="_Toc341693763"/>
      <w:bookmarkStart w:id="2057" w:name="_Toc341699497"/>
      <w:bookmarkStart w:id="2058" w:name="_Toc341886321"/>
      <w:bookmarkStart w:id="2059" w:name="_Toc341976118"/>
      <w:bookmarkStart w:id="2060" w:name="_Toc342046088"/>
      <w:bookmarkStart w:id="2061" w:name="_Toc343863873"/>
      <w:bookmarkStart w:id="2062" w:name="_Toc348529223"/>
      <w:bookmarkStart w:id="2063" w:name="_Toc348536297"/>
      <w:bookmarkStart w:id="2064" w:name="_Toc348537241"/>
      <w:bookmarkStart w:id="2065" w:name="_Toc348538186"/>
      <w:bookmarkStart w:id="2066" w:name="_Toc348539131"/>
      <w:bookmarkStart w:id="2067" w:name="_Toc348540076"/>
      <w:bookmarkStart w:id="2068" w:name="_Toc348541021"/>
      <w:bookmarkStart w:id="2069" w:name="_Toc348541966"/>
      <w:bookmarkStart w:id="2070" w:name="_Toc348542911"/>
      <w:bookmarkStart w:id="2071" w:name="_Toc348624836"/>
      <w:bookmarkStart w:id="2072" w:name="_Toc348625781"/>
      <w:bookmarkStart w:id="2073" w:name="_Toc354409702"/>
      <w:bookmarkStart w:id="2074" w:name="_Toc354416017"/>
      <w:bookmarkStart w:id="2075" w:name="_Toc86577145"/>
      <w:bookmarkStart w:id="2076" w:name="_Toc259454315"/>
      <w:bookmarkStart w:id="2077" w:name="_Toc363228489"/>
      <w:bookmarkStart w:id="2078" w:name="_Toc86577146"/>
      <w:bookmarkStart w:id="2079" w:name="_Toc259454316"/>
    </w:p>
    <w:p w14:paraId="24899773" w14:textId="77777777" w:rsidR="00A94F08" w:rsidRPr="00677940" w:rsidRDefault="00A94F08" w:rsidP="0021019A">
      <w:pPr>
        <w:pStyle w:val="-1"/>
        <w:ind w:right="20"/>
        <w:rPr>
          <w:rFonts w:ascii="Calibri" w:hAnsi="Calibri"/>
        </w:rPr>
      </w:pPr>
      <w:bookmarkStart w:id="2080" w:name="_Toc363228490"/>
      <w:bookmarkStart w:id="2081" w:name="_Toc391378357"/>
      <w:r w:rsidRPr="00677940">
        <w:rPr>
          <w:rFonts w:ascii="Calibri" w:hAnsi="Calibri"/>
        </w:rPr>
        <w:t>This chapter introduces IGMP Snooping Configuration.</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82" w:name="_Toc259454317"/>
      <w:bookmarkStart w:id="2083" w:name="_Toc363228491"/>
      <w:bookmarkStart w:id="2084" w:name="_Toc445130924"/>
      <w:r w:rsidRPr="00677940">
        <w:rPr>
          <w:rFonts w:ascii="Calibri" w:hAnsi="Calibri"/>
        </w:rPr>
        <w:lastRenderedPageBreak/>
        <w:t xml:space="preserve">IGMP Snooping </w:t>
      </w:r>
      <w:bookmarkEnd w:id="2082"/>
      <w:bookmarkEnd w:id="2083"/>
      <w:r w:rsidRPr="00677940">
        <w:rPr>
          <w:rFonts w:ascii="Calibri" w:hAnsi="Calibri"/>
        </w:rPr>
        <w:t>Overview</w:t>
      </w:r>
      <w:bookmarkEnd w:id="2084"/>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85" w:name="_Toc86577149"/>
      <w:bookmarkStart w:id="2086" w:name="_Toc259454318"/>
      <w:bookmarkStart w:id="2087" w:name="_Toc363228492"/>
      <w:bookmarkStart w:id="2088" w:name="_Toc445130925"/>
      <w:r w:rsidRPr="00677940">
        <w:rPr>
          <w:rFonts w:ascii="Calibri" w:hAnsi="Calibri"/>
        </w:rPr>
        <w:lastRenderedPageBreak/>
        <w:t xml:space="preserve">IGMP Snooping </w:t>
      </w:r>
      <w:bookmarkEnd w:id="2085"/>
      <w:bookmarkEnd w:id="2086"/>
      <w:r w:rsidRPr="00677940">
        <w:rPr>
          <w:rFonts w:ascii="Calibri" w:hAnsi="Calibri"/>
        </w:rPr>
        <w:t>Configuration</w:t>
      </w:r>
      <w:bookmarkEnd w:id="2087"/>
      <w:bookmarkEnd w:id="2088"/>
    </w:p>
    <w:p w14:paraId="4BEF6207" w14:textId="77777777" w:rsidR="00A94F08" w:rsidRPr="00677940" w:rsidRDefault="00A94F08" w:rsidP="00DE60F8">
      <w:pPr>
        <w:pStyle w:val="3"/>
        <w:ind w:left="0" w:right="20"/>
        <w:rPr>
          <w:rFonts w:ascii="Calibri" w:hAnsi="Calibri"/>
        </w:rPr>
      </w:pPr>
      <w:bookmarkStart w:id="2089" w:name="_Toc259454319"/>
      <w:bookmarkStart w:id="2090" w:name="_Toc363228493"/>
      <w:bookmarkStart w:id="2091" w:name="_Toc445130926"/>
      <w:r w:rsidRPr="00677940">
        <w:rPr>
          <w:rFonts w:ascii="Calibri" w:hAnsi="Calibri"/>
        </w:rPr>
        <w:t>Enable IGMP Snooping on a VLAN</w:t>
      </w:r>
      <w:bookmarkEnd w:id="2089"/>
      <w:bookmarkEnd w:id="2090"/>
      <w:bookmarkEnd w:id="2091"/>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92"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92"/>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93" w:name="_Toc259454320"/>
      <w:bookmarkStart w:id="2094" w:name="_Toc363228494"/>
      <w:bookmarkStart w:id="2095" w:name="_Toc259454321"/>
      <w:bookmarkStart w:id="2096" w:name="_Toc363228495"/>
      <w:bookmarkStart w:id="2097" w:name="_Toc445130927"/>
      <w:r w:rsidRPr="00677940">
        <w:rPr>
          <w:rFonts w:ascii="Calibri" w:hAnsi="Calibri"/>
        </w:rPr>
        <w:t>Configure IGMP Snooping Functionality</w:t>
      </w:r>
      <w:bookmarkEnd w:id="2093"/>
      <w:bookmarkEnd w:id="2094"/>
      <w:bookmarkEnd w:id="2095"/>
      <w:bookmarkEnd w:id="2096"/>
      <w:bookmarkEnd w:id="2097"/>
    </w:p>
    <w:p w14:paraId="0D2BE509" w14:textId="77777777" w:rsidR="00A94F08" w:rsidRPr="00677940" w:rsidRDefault="00A94F08" w:rsidP="00DE60F8">
      <w:pPr>
        <w:pStyle w:val="4"/>
        <w:ind w:left="0" w:right="20"/>
        <w:rPr>
          <w:rFonts w:ascii="Calibri" w:hAnsi="Calibri"/>
        </w:rPr>
      </w:pPr>
      <w:bookmarkStart w:id="2098" w:name="_Toc363228496"/>
      <w:r w:rsidRPr="00677940">
        <w:rPr>
          <w:rFonts w:ascii="Calibri" w:hAnsi="Calibri"/>
        </w:rPr>
        <w:t>IGMP Snooping Report-Suppression</w:t>
      </w:r>
      <w:bookmarkEnd w:id="2098"/>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9"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9"/>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100" w:name="_Toc363228497"/>
      <w:r w:rsidRPr="00677940">
        <w:rPr>
          <w:rFonts w:ascii="Calibri" w:hAnsi="Calibri"/>
        </w:rPr>
        <w:t>IGMP Snooping Fast-Leave</w:t>
      </w:r>
      <w:bookmarkEnd w:id="2100"/>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101" w:name="_Toc259454322"/>
      <w:bookmarkStart w:id="2102" w:name="_Toc363228498"/>
      <w:r w:rsidRPr="00677940">
        <w:rPr>
          <w:rFonts w:ascii="Calibri" w:hAnsi="Calibri"/>
        </w:rPr>
        <w:lastRenderedPageBreak/>
        <w:t>IGMP Snooping Mrouter-Port</w:t>
      </w:r>
      <w:bookmarkEnd w:id="2101"/>
      <w:bookmarkEnd w:id="2102"/>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103"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103"/>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104" w:name="_Toc259454323"/>
      <w:bookmarkStart w:id="2105"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104"/>
      <w:bookmarkEnd w:id="2105"/>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106" w:name="_Toc363228499"/>
      <w:r w:rsidRPr="00677940">
        <w:rPr>
          <w:rFonts w:ascii="Calibri" w:hAnsi="Calibri"/>
        </w:rPr>
        <w:t>IGMP Snooping Last-Member-Query</w:t>
      </w:r>
      <w:bookmarkEnd w:id="2106"/>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7"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7"/>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8" w:name="_Toc86577150"/>
      <w:r w:rsidRPr="00677940">
        <w:rPr>
          <w:rFonts w:ascii="Calibri" w:hAnsi="Calibri"/>
        </w:rPr>
        <w:lastRenderedPageBreak/>
        <w:t>IGMP Snooping Access-Group</w:t>
      </w:r>
      <w:bookmarkEnd w:id="2108"/>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9" w:name="_Toc259454324"/>
      <w:bookmarkStart w:id="2110"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9"/>
      <w:bookmarkEnd w:id="2110"/>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11" w:name="_Toc363228500"/>
      <w:bookmarkStart w:id="2112"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11"/>
      <w:bookmarkEnd w:id="2112"/>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13"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13"/>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14"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14"/>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15" w:name="_Toc294800440"/>
      <w:bookmarkStart w:id="2116" w:name="_Toc294800764"/>
      <w:bookmarkStart w:id="2117" w:name="_Toc294800854"/>
      <w:bookmarkStart w:id="2118" w:name="_Toc294800890"/>
      <w:bookmarkStart w:id="2119" w:name="_Toc445130928"/>
      <w:r w:rsidRPr="00677940">
        <w:rPr>
          <w:rFonts w:ascii="Calibri" w:hAnsi="Calibri"/>
        </w:rPr>
        <w:lastRenderedPageBreak/>
        <w:t>Display System and Network Statistics</w:t>
      </w:r>
      <w:bookmarkEnd w:id="2115"/>
      <w:bookmarkEnd w:id="2116"/>
      <w:bookmarkEnd w:id="2117"/>
      <w:bookmarkEnd w:id="2118"/>
      <w:bookmarkEnd w:id="2119"/>
    </w:p>
    <w:p w14:paraId="1333B158" w14:textId="77777777" w:rsidR="00A94F08" w:rsidRPr="00677940" w:rsidRDefault="000B7D52" w:rsidP="0021019A">
      <w:pPr>
        <w:pStyle w:val="afffff3"/>
        <w:ind w:right="20"/>
        <w:rPr>
          <w:rFonts w:ascii="Calibri" w:hAnsi="Calibri"/>
        </w:rPr>
      </w:pPr>
      <w:bookmarkStart w:id="2120" w:name="_Toc294856178"/>
      <w:bookmarkStart w:id="2121"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20"/>
      <w:bookmarkEnd w:id="2121"/>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22" w:name="_Toc294856725"/>
      <w:bookmarkStart w:id="2123" w:name="_Toc294857385"/>
      <w:bookmarkStart w:id="2124" w:name="_Toc391378358"/>
      <w:bookmarkStart w:id="2125" w:name="_Toc445130929"/>
      <w:r w:rsidRPr="00677940">
        <w:rPr>
          <w:rFonts w:ascii="Calibri" w:hAnsi="Calibri"/>
        </w:rPr>
        <w:lastRenderedPageBreak/>
        <w:t>IP Multicast Routing</w:t>
      </w:r>
      <w:bookmarkEnd w:id="2122"/>
      <w:bookmarkEnd w:id="2123"/>
      <w:bookmarkEnd w:id="2124"/>
      <w:bookmarkEnd w:id="2125"/>
    </w:p>
    <w:p w14:paraId="0B3781FD" w14:textId="77777777" w:rsidR="00490D42" w:rsidRPr="00677940" w:rsidRDefault="00490D42" w:rsidP="0021019A">
      <w:pPr>
        <w:ind w:right="20"/>
        <w:rPr>
          <w:rFonts w:ascii="Calibri" w:hAnsi="Calibri"/>
        </w:rPr>
      </w:pPr>
      <w:bookmarkStart w:id="2126" w:name="_Toc294857451"/>
      <w:bookmarkStart w:id="2127" w:name="_Toc294877594"/>
      <w:bookmarkStart w:id="2128" w:name="_Toc294878121"/>
      <w:bookmarkStart w:id="2129" w:name="_Toc294879746"/>
      <w:bookmarkStart w:id="2130" w:name="_Toc294880430"/>
      <w:bookmarkStart w:id="2131" w:name="_Toc294880956"/>
      <w:bookmarkStart w:id="2132" w:name="_Toc294882260"/>
      <w:bookmarkStart w:id="2133" w:name="_Toc294882785"/>
      <w:bookmarkStart w:id="2134" w:name="_Toc295242047"/>
      <w:bookmarkStart w:id="2135" w:name="_Toc295242488"/>
      <w:bookmarkStart w:id="2136" w:name="_Toc295290808"/>
      <w:bookmarkStart w:id="2137" w:name="_Toc295390143"/>
      <w:bookmarkStart w:id="2138" w:name="_Toc295402225"/>
      <w:bookmarkStart w:id="2139" w:name="_Toc295402267"/>
      <w:bookmarkStart w:id="2140" w:name="_Toc295470745"/>
      <w:bookmarkStart w:id="2141" w:name="_Toc295741863"/>
      <w:bookmarkStart w:id="2142" w:name="_Toc295750552"/>
      <w:bookmarkStart w:id="2143" w:name="_Toc295808304"/>
      <w:bookmarkStart w:id="2144" w:name="_Toc295808976"/>
      <w:bookmarkStart w:id="2145" w:name="_Toc295819988"/>
      <w:bookmarkStart w:id="2146" w:name="_Toc295820023"/>
      <w:bookmarkStart w:id="2147" w:name="_Toc295820059"/>
      <w:bookmarkStart w:id="2148" w:name="_Toc295825902"/>
      <w:bookmarkStart w:id="2149" w:name="_Toc295832344"/>
      <w:bookmarkStart w:id="2150" w:name="_Toc295832387"/>
      <w:bookmarkStart w:id="2151" w:name="_Toc295833063"/>
      <w:bookmarkStart w:id="2152" w:name="_Toc295833827"/>
      <w:bookmarkStart w:id="2153" w:name="_Toc295836577"/>
      <w:bookmarkStart w:id="2154" w:name="_Toc295894125"/>
      <w:bookmarkStart w:id="2155" w:name="_Toc295987285"/>
      <w:bookmarkStart w:id="2156" w:name="_Toc296000215"/>
      <w:bookmarkStart w:id="2157" w:name="_Toc296001309"/>
      <w:bookmarkStart w:id="2158" w:name="_Toc296020340"/>
      <w:bookmarkStart w:id="2159" w:name="_Toc296083574"/>
      <w:bookmarkStart w:id="2160" w:name="_Toc296087045"/>
      <w:bookmarkStart w:id="2161" w:name="_Toc296176555"/>
      <w:bookmarkStart w:id="2162" w:name="_Toc296177330"/>
      <w:bookmarkStart w:id="2163" w:name="_Toc296180937"/>
      <w:bookmarkStart w:id="2164" w:name="_Toc296182014"/>
      <w:bookmarkStart w:id="2165" w:name="_Toc296182788"/>
      <w:bookmarkStart w:id="2166" w:name="_Toc296184027"/>
      <w:bookmarkStart w:id="2167" w:name="_Toc296339857"/>
      <w:bookmarkStart w:id="2168" w:name="_Toc296340637"/>
      <w:bookmarkStart w:id="2169" w:name="_Toc296671351"/>
      <w:bookmarkStart w:id="2170" w:name="_Toc296671830"/>
      <w:bookmarkStart w:id="2171" w:name="_Toc296690650"/>
      <w:bookmarkStart w:id="2172" w:name="_Toc296959259"/>
      <w:bookmarkStart w:id="2173" w:name="_Toc297822531"/>
      <w:bookmarkStart w:id="2174" w:name="_Toc306024383"/>
      <w:bookmarkStart w:id="2175" w:name="_Toc306029278"/>
      <w:bookmarkStart w:id="2176" w:name="_Toc306092035"/>
      <w:bookmarkStart w:id="2177" w:name="_Toc306093372"/>
      <w:bookmarkStart w:id="2178" w:name="_Toc306283339"/>
      <w:bookmarkStart w:id="2179" w:name="_Toc306284144"/>
      <w:bookmarkStart w:id="2180" w:name="_Toc306284949"/>
      <w:bookmarkStart w:id="2181" w:name="_Toc325378217"/>
      <w:bookmarkStart w:id="2182" w:name="_Toc327782407"/>
      <w:bookmarkStart w:id="2183" w:name="_Toc329073626"/>
      <w:bookmarkStart w:id="2184" w:name="_Toc329076568"/>
      <w:bookmarkStart w:id="2185" w:name="_Toc335384408"/>
      <w:bookmarkStart w:id="2186" w:name="_Toc335385221"/>
      <w:bookmarkStart w:id="2187" w:name="_Toc335386034"/>
      <w:bookmarkStart w:id="2188" w:name="_Toc335640812"/>
      <w:bookmarkStart w:id="2189" w:name="_Toc336588072"/>
      <w:bookmarkStart w:id="2190" w:name="_Toc336589641"/>
      <w:bookmarkStart w:id="2191" w:name="_Toc336590511"/>
      <w:bookmarkStart w:id="2192" w:name="_Toc336591247"/>
      <w:bookmarkStart w:id="2193" w:name="_Toc336604864"/>
      <w:bookmarkStart w:id="2194" w:name="_Toc336605844"/>
      <w:bookmarkStart w:id="2195" w:name="_Toc337193661"/>
      <w:bookmarkStart w:id="2196" w:name="_Toc337194468"/>
      <w:bookmarkStart w:id="2197" w:name="_Toc337195544"/>
      <w:bookmarkStart w:id="2198" w:name="_Toc337196304"/>
      <w:bookmarkStart w:id="2199" w:name="_Toc337197064"/>
      <w:bookmarkStart w:id="2200" w:name="_Toc337199454"/>
      <w:bookmarkStart w:id="2201" w:name="_Toc337200252"/>
      <w:bookmarkStart w:id="2202" w:name="_Toc337201168"/>
      <w:bookmarkStart w:id="2203" w:name="_Toc337728695"/>
      <w:bookmarkStart w:id="2204" w:name="_Toc337819168"/>
      <w:bookmarkStart w:id="2205" w:name="_Toc338755992"/>
      <w:bookmarkStart w:id="2206" w:name="_Toc339539505"/>
      <w:bookmarkStart w:id="2207" w:name="_Toc340647717"/>
      <w:bookmarkStart w:id="2208" w:name="_Toc340663637"/>
      <w:bookmarkStart w:id="2209" w:name="_Toc341455527"/>
      <w:bookmarkStart w:id="2210" w:name="_Toc341693765"/>
      <w:bookmarkStart w:id="2211" w:name="_Toc341699499"/>
      <w:bookmarkStart w:id="2212" w:name="_Toc341886323"/>
      <w:bookmarkStart w:id="2213" w:name="_Toc341976120"/>
      <w:bookmarkStart w:id="2214" w:name="_Toc342046090"/>
      <w:bookmarkStart w:id="2215" w:name="_Toc343863875"/>
      <w:bookmarkStart w:id="2216" w:name="_Toc348529225"/>
      <w:bookmarkStart w:id="2217" w:name="_Toc348536299"/>
      <w:bookmarkStart w:id="2218" w:name="_Toc348537243"/>
      <w:bookmarkStart w:id="2219" w:name="_Toc348538188"/>
      <w:bookmarkStart w:id="2220" w:name="_Toc348539133"/>
      <w:bookmarkStart w:id="2221" w:name="_Toc348540078"/>
      <w:bookmarkStart w:id="2222" w:name="_Toc348541023"/>
      <w:bookmarkStart w:id="2223" w:name="_Toc348541968"/>
      <w:bookmarkStart w:id="2224" w:name="_Toc348542913"/>
      <w:bookmarkStart w:id="2225" w:name="_Toc348624838"/>
      <w:bookmarkStart w:id="2226" w:name="_Toc348625783"/>
      <w:bookmarkStart w:id="2227" w:name="_Toc354409704"/>
      <w:bookmarkStart w:id="2228" w:name="_Toc354416019"/>
      <w:bookmarkStart w:id="2229" w:name="_Toc529077104"/>
      <w:bookmarkStart w:id="2230" w:name="_Toc18981154"/>
      <w:bookmarkStart w:id="2231" w:name="_Toc31178511"/>
      <w:bookmarkStart w:id="2232" w:name="_Toc86051513"/>
      <w:bookmarkStart w:id="2233" w:name="_Toc277150965"/>
      <w:bookmarkStart w:id="2234" w:name="_Toc337198531"/>
    </w:p>
    <w:p w14:paraId="6B827AFC" w14:textId="77777777" w:rsidR="00490D42" w:rsidRPr="00677940" w:rsidRDefault="00490D42" w:rsidP="0021019A">
      <w:pPr>
        <w:pStyle w:val="-1"/>
        <w:ind w:right="20"/>
        <w:rPr>
          <w:rFonts w:ascii="Calibri" w:hAnsi="Calibri"/>
        </w:rPr>
      </w:pPr>
      <w:bookmarkStart w:id="2235" w:name="_Toc354416251"/>
      <w:bookmarkStart w:id="2236" w:name="_Toc391378359"/>
      <w:r w:rsidRPr="00677940">
        <w:rPr>
          <w:rFonts w:ascii="Calibri" w:hAnsi="Calibri"/>
        </w:rPr>
        <w:t>This chapter describes IP multicast routing elements and IP multicast routing setting.</w:t>
      </w:r>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7" w:name="_Toc18981349"/>
      <w:bookmarkStart w:id="2238" w:name="_Toc361679443"/>
      <w:bookmarkStart w:id="2239" w:name="_Toc18981300"/>
      <w:bookmarkStart w:id="2240" w:name="_Toc361679380"/>
      <w:bookmarkStart w:id="2241" w:name="_Toc18981155"/>
      <w:bookmarkStart w:id="2242" w:name="_Toc445130930"/>
      <w:r w:rsidRPr="00677940">
        <w:rPr>
          <w:rFonts w:ascii="Calibri" w:hAnsi="Calibri"/>
        </w:rPr>
        <w:lastRenderedPageBreak/>
        <w:t xml:space="preserve">IP </w:t>
      </w:r>
      <w:bookmarkEnd w:id="2237"/>
      <w:bookmarkEnd w:id="2238"/>
      <w:bookmarkEnd w:id="2239"/>
      <w:r w:rsidRPr="00677940">
        <w:rPr>
          <w:rFonts w:ascii="Calibri" w:hAnsi="Calibri"/>
        </w:rPr>
        <w:t>Multicast Routing Overview</w:t>
      </w:r>
      <w:bookmarkEnd w:id="2240"/>
      <w:bookmarkEnd w:id="2241"/>
      <w:bookmarkEnd w:id="2242"/>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43" w:name="_Toc31178512"/>
      <w:bookmarkStart w:id="2244" w:name="_Toc86051514"/>
      <w:bookmarkStart w:id="2245" w:name="_Toc198629147"/>
      <w:bookmarkStart w:id="2246" w:name="_Toc391575476"/>
      <w:r w:rsidRPr="00677940">
        <w:rPr>
          <w:rFonts w:ascii="Calibri" w:hAnsi="Calibri"/>
        </w:rPr>
        <w:t xml:space="preserve">Figure </w:t>
      </w:r>
      <w:bookmarkEnd w:id="2243"/>
      <w:bookmarkEnd w:id="224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45"/>
      <w:bookmarkEnd w:id="2246"/>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7" w:name="_Toc363228503"/>
      <w:bookmarkStart w:id="2248" w:name="_Toc18981156"/>
      <w:bookmarkStart w:id="2249"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7"/>
      <w:r w:rsidR="00BB7669" w:rsidRPr="00677940">
        <w:rPr>
          <w:rFonts w:ascii="Calibri" w:hAnsi="Calibri"/>
        </w:rPr>
        <w:t xml:space="preserve"> </w:t>
      </w:r>
      <w:r w:rsidR="00490D42" w:rsidRPr="00677940">
        <w:rPr>
          <w:rFonts w:ascii="Calibri" w:hAnsi="Calibri"/>
        </w:rPr>
        <w:t>Multicast Protocol</w:t>
      </w:r>
      <w:bookmarkEnd w:id="2248"/>
      <w:bookmarkEnd w:id="2249"/>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50" w:name="_Toc31178513"/>
      <w:bookmarkStart w:id="2251" w:name="_Toc86051515"/>
      <w:bookmarkStart w:id="2252" w:name="_Toc198629148"/>
      <w:bookmarkStart w:id="2253"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54" w:name="_Toc18981157"/>
      <w:bookmarkStart w:id="2255" w:name="_Toc445130931"/>
      <w:r w:rsidRPr="00677940">
        <w:rPr>
          <w:rFonts w:ascii="Calibri" w:hAnsi="Calibri"/>
        </w:rPr>
        <w:lastRenderedPageBreak/>
        <w:t xml:space="preserve">IGMP </w:t>
      </w:r>
      <w:bookmarkEnd w:id="2250"/>
      <w:bookmarkEnd w:id="2251"/>
      <w:bookmarkEnd w:id="2252"/>
      <w:bookmarkEnd w:id="2253"/>
      <w:r w:rsidR="00D52D64" w:rsidRPr="00677940">
        <w:rPr>
          <w:rFonts w:ascii="Calibri" w:hAnsi="Calibri"/>
        </w:rPr>
        <w:t>Overview</w:t>
      </w:r>
      <w:bookmarkEnd w:id="2254"/>
      <w:bookmarkEnd w:id="2255"/>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56" w:name="_Toc31178514"/>
      <w:bookmarkStart w:id="2257" w:name="_Toc86051516"/>
      <w:bookmarkStart w:id="2258" w:name="_Toc198629149"/>
      <w:bookmarkStart w:id="2259" w:name="_Toc363228505"/>
      <w:bookmarkStart w:id="2260" w:name="_Toc18981158"/>
      <w:bookmarkStart w:id="2261" w:name="_Toc445130932"/>
      <w:r w:rsidRPr="00677940">
        <w:rPr>
          <w:rFonts w:ascii="Calibri" w:hAnsi="Calibri"/>
        </w:rPr>
        <w:lastRenderedPageBreak/>
        <w:t xml:space="preserve">PIM-SM </w:t>
      </w:r>
      <w:bookmarkEnd w:id="2256"/>
      <w:bookmarkEnd w:id="2257"/>
      <w:bookmarkEnd w:id="2258"/>
      <w:bookmarkEnd w:id="2259"/>
      <w:r w:rsidR="00B80849" w:rsidRPr="00677940">
        <w:rPr>
          <w:rFonts w:ascii="Calibri" w:hAnsi="Calibri"/>
        </w:rPr>
        <w:t>O</w:t>
      </w:r>
      <w:r w:rsidR="00BF5E2A" w:rsidRPr="00677940">
        <w:rPr>
          <w:rFonts w:ascii="Calibri" w:hAnsi="Calibri"/>
        </w:rPr>
        <w:t>verview</w:t>
      </w:r>
      <w:bookmarkEnd w:id="2260"/>
      <w:bookmarkEnd w:id="2261"/>
    </w:p>
    <w:p w14:paraId="23C60D54" w14:textId="77777777" w:rsidR="00490D42" w:rsidRPr="00677940" w:rsidRDefault="00490D42" w:rsidP="0021019A">
      <w:pPr>
        <w:pStyle w:val="a3"/>
        <w:ind w:right="20"/>
        <w:rPr>
          <w:rFonts w:ascii="Calibri" w:hAnsi="Calibri"/>
        </w:rPr>
      </w:pPr>
      <w:bookmarkStart w:id="2262" w:name="_Toc31178515"/>
      <w:bookmarkStart w:id="2263" w:name="_Toc86051517"/>
      <w:bookmarkStart w:id="2264" w:name="_Toc277150970"/>
      <w:bookmarkStart w:id="2265"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66" w:name="_Toc18981159"/>
      <w:bookmarkStart w:id="2267" w:name="_Toc445130933"/>
      <w:r w:rsidRPr="00677940">
        <w:rPr>
          <w:rFonts w:ascii="Calibri" w:hAnsi="Calibri"/>
        </w:rPr>
        <w:lastRenderedPageBreak/>
        <w:t xml:space="preserve">IP </w:t>
      </w:r>
      <w:bookmarkEnd w:id="2262"/>
      <w:bookmarkEnd w:id="2263"/>
      <w:bookmarkEnd w:id="2264"/>
      <w:bookmarkEnd w:id="2265"/>
      <w:r w:rsidRPr="00677940">
        <w:rPr>
          <w:rFonts w:ascii="Calibri" w:hAnsi="Calibri"/>
        </w:rPr>
        <w:t>Multicast Routing Configuration</w:t>
      </w:r>
      <w:bookmarkEnd w:id="2266"/>
      <w:bookmarkEnd w:id="2267"/>
    </w:p>
    <w:p w14:paraId="6127C987" w14:textId="77777777" w:rsidR="00490D42" w:rsidRPr="00677940" w:rsidRDefault="00490D42" w:rsidP="00475923">
      <w:pPr>
        <w:pStyle w:val="3"/>
        <w:ind w:left="0" w:right="20"/>
        <w:rPr>
          <w:rFonts w:ascii="Calibri" w:hAnsi="Calibri"/>
        </w:rPr>
      </w:pPr>
      <w:bookmarkStart w:id="2268" w:name="_Toc31178516"/>
      <w:bookmarkStart w:id="2269" w:name="_Toc86051518"/>
      <w:bookmarkStart w:id="2270" w:name="_Toc277150971"/>
      <w:bookmarkStart w:id="2271" w:name="_Toc363228507"/>
      <w:bookmarkStart w:id="2272" w:name="_Toc277150972"/>
      <w:bookmarkStart w:id="2273" w:name="_Toc445130934"/>
      <w:r w:rsidRPr="00677940">
        <w:rPr>
          <w:rFonts w:ascii="Calibri" w:hAnsi="Calibri"/>
        </w:rPr>
        <w:t>Enable IP Multicast Routing</w:t>
      </w:r>
      <w:bookmarkEnd w:id="2268"/>
      <w:bookmarkEnd w:id="2269"/>
      <w:bookmarkEnd w:id="2270"/>
      <w:bookmarkEnd w:id="2271"/>
      <w:bookmarkEnd w:id="2272"/>
      <w:bookmarkEnd w:id="2273"/>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74"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74"/>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75" w:name="_Toc363228508"/>
      <w:bookmarkStart w:id="2276" w:name="_Toc277150973"/>
      <w:bookmarkStart w:id="2277" w:name="_Toc363228509"/>
      <w:bookmarkStart w:id="2278" w:name="_Toc277150976"/>
      <w:bookmarkStart w:id="2279" w:name="_Toc363228510"/>
      <w:bookmarkStart w:id="2280" w:name="_Toc445130935"/>
      <w:r w:rsidRPr="00677940">
        <w:rPr>
          <w:rFonts w:ascii="Calibri" w:hAnsi="Calibri"/>
        </w:rPr>
        <w:t>Enable IGMP and PIM on an interface</w:t>
      </w:r>
      <w:bookmarkEnd w:id="2275"/>
      <w:bookmarkEnd w:id="2276"/>
      <w:bookmarkEnd w:id="2277"/>
      <w:bookmarkEnd w:id="2278"/>
      <w:bookmarkEnd w:id="2279"/>
      <w:bookmarkEnd w:id="2280"/>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81"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81"/>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82" w:name="_Toc277150977"/>
      <w:bookmarkStart w:id="2283" w:name="_Toc363228511"/>
      <w:bookmarkStart w:id="2284" w:name="_Toc277150978"/>
      <w:bookmarkStart w:id="2285" w:name="_Toc445130936"/>
      <w:r w:rsidRPr="00677940">
        <w:rPr>
          <w:rFonts w:ascii="Calibri" w:hAnsi="Calibri"/>
        </w:rPr>
        <w:t>Configure Multicast Functionality</w:t>
      </w:r>
      <w:bookmarkEnd w:id="2282"/>
      <w:bookmarkEnd w:id="2283"/>
      <w:bookmarkEnd w:id="2284"/>
      <w:bookmarkEnd w:id="2285"/>
    </w:p>
    <w:p w14:paraId="108B24E9" w14:textId="77777777" w:rsidR="00490D42" w:rsidRPr="00677940" w:rsidRDefault="00490D42" w:rsidP="00475923">
      <w:pPr>
        <w:pStyle w:val="a3"/>
        <w:ind w:left="0" w:right="20"/>
        <w:rPr>
          <w:rFonts w:ascii="Calibri" w:hAnsi="Calibri"/>
        </w:rPr>
      </w:pPr>
      <w:r w:rsidRPr="00677940">
        <w:rPr>
          <w:rFonts w:ascii="Calibri" w:hAnsi="Calibri"/>
        </w:rPr>
        <w:lastRenderedPageBreak/>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86" w:name="_Toc363228512"/>
      <w:bookmarkStart w:id="2287" w:name="_Toc18981160"/>
      <w:r w:rsidRPr="00677940">
        <w:rPr>
          <w:rFonts w:ascii="Calibri" w:hAnsi="Calibri"/>
        </w:rPr>
        <w:t>Router-Guard IP Multicast</w:t>
      </w:r>
      <w:bookmarkEnd w:id="2286"/>
      <w:bookmarkEnd w:id="2287"/>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8" w:name="_Toc31178517"/>
      <w:bookmarkStart w:id="2289" w:name="_Toc86051519"/>
      <w:r w:rsidRPr="00677940">
        <w:rPr>
          <w:rFonts w:ascii="Calibri" w:hAnsi="Calibri"/>
        </w:rPr>
        <w:t>Global Multicast Group-Limit</w:t>
      </w:r>
      <w:bookmarkEnd w:id="2288"/>
      <w:bookmarkEnd w:id="2289"/>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90"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90"/>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91" w:name="_Toc277150979"/>
      <w:bookmarkStart w:id="2292" w:name="_Toc363228513"/>
      <w:r w:rsidRPr="00677940">
        <w:rPr>
          <w:rFonts w:ascii="Calibri" w:hAnsi="Calibri"/>
        </w:rPr>
        <w:t>Multicast Load-Split</w:t>
      </w:r>
      <w:bookmarkEnd w:id="2291"/>
      <w:bookmarkEnd w:id="2292"/>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93"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93"/>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94" w:name="_Toc277150980"/>
      <w:r w:rsidRPr="00677940">
        <w:rPr>
          <w:rFonts w:ascii="Calibri" w:hAnsi="Calibri"/>
        </w:rPr>
        <w:t>Multicast Route-Limit</w:t>
      </w:r>
      <w:bookmarkEnd w:id="2294"/>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95"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95"/>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96" w:name="_Toc363228514"/>
      <w:bookmarkStart w:id="2297" w:name="_Toc86051520"/>
      <w:bookmarkStart w:id="2298" w:name="_Toc277150981"/>
      <w:bookmarkStart w:id="2299" w:name="_Toc363228515"/>
      <w:bookmarkStart w:id="2300" w:name="_Toc86051521"/>
      <w:bookmarkStart w:id="2301" w:name="_Toc277150982"/>
      <w:bookmarkStart w:id="2302" w:name="_Toc445130937"/>
      <w:r w:rsidRPr="00677940">
        <w:rPr>
          <w:rFonts w:ascii="Calibri" w:hAnsi="Calibri"/>
        </w:rPr>
        <w:lastRenderedPageBreak/>
        <w:t xml:space="preserve">Configure IGMP </w:t>
      </w:r>
      <w:bookmarkEnd w:id="2296"/>
      <w:bookmarkEnd w:id="2297"/>
      <w:r w:rsidRPr="00677940">
        <w:rPr>
          <w:rFonts w:ascii="Calibri" w:hAnsi="Calibri"/>
        </w:rPr>
        <w:t>Functionality</w:t>
      </w:r>
      <w:bookmarkEnd w:id="2298"/>
      <w:bookmarkEnd w:id="2299"/>
      <w:bookmarkEnd w:id="2300"/>
      <w:bookmarkEnd w:id="2301"/>
      <w:bookmarkEnd w:id="2302"/>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303" w:name="_Toc363228516"/>
      <w:bookmarkStart w:id="2304" w:name="_Toc86051522"/>
      <w:r w:rsidRPr="00677940">
        <w:rPr>
          <w:rFonts w:ascii="Calibri" w:hAnsi="Calibri"/>
        </w:rPr>
        <w:t>IGMP Version</w:t>
      </w:r>
      <w:bookmarkEnd w:id="2303"/>
      <w:bookmarkEnd w:id="2304"/>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305"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305"/>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306" w:name="_Toc277150983"/>
      <w:bookmarkStart w:id="2307" w:name="_Toc363228517"/>
      <w:bookmarkStart w:id="2308" w:name="_Toc86051523"/>
      <w:r w:rsidRPr="00677940">
        <w:rPr>
          <w:rFonts w:ascii="Calibri" w:hAnsi="Calibri"/>
        </w:rPr>
        <w:t>IGMP Access-Group</w:t>
      </w:r>
      <w:bookmarkEnd w:id="2306"/>
      <w:bookmarkEnd w:id="2307"/>
      <w:bookmarkEnd w:id="2308"/>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9"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9"/>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10" w:name="_Toc277150984"/>
      <w:bookmarkStart w:id="2311" w:name="_Toc363228518"/>
      <w:bookmarkStart w:id="2312" w:name="_Toc277150985"/>
      <w:r w:rsidRPr="00677940">
        <w:rPr>
          <w:rFonts w:ascii="Calibri" w:hAnsi="Calibri"/>
        </w:rPr>
        <w:t>IGMP Query-Interval</w:t>
      </w:r>
      <w:bookmarkEnd w:id="2310"/>
      <w:bookmarkEnd w:id="2311"/>
      <w:bookmarkEnd w:id="2312"/>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13"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13"/>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14" w:name="_Toc363228519"/>
      <w:bookmarkStart w:id="2315" w:name="_Toc277150986"/>
      <w:bookmarkStart w:id="2316" w:name="_Toc363228520"/>
      <w:r w:rsidRPr="00677940">
        <w:rPr>
          <w:rFonts w:ascii="Calibri" w:hAnsi="Calibri"/>
        </w:rPr>
        <w:t>IGMP Last-Member-Query-Count</w:t>
      </w:r>
      <w:bookmarkEnd w:id="2314"/>
      <w:bookmarkEnd w:id="2315"/>
      <w:bookmarkEnd w:id="2316"/>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7"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7"/>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8" w:name="_Toc277150987"/>
      <w:bookmarkStart w:id="2319" w:name="_Toc363228521"/>
      <w:bookmarkStart w:id="2320" w:name="_Toc277150988"/>
      <w:r w:rsidRPr="00677940">
        <w:rPr>
          <w:rFonts w:ascii="Calibri" w:hAnsi="Calibri"/>
        </w:rPr>
        <w:t xml:space="preserve">IGMP </w:t>
      </w:r>
      <w:bookmarkEnd w:id="2318"/>
      <w:r w:rsidRPr="00677940">
        <w:rPr>
          <w:rFonts w:ascii="Calibri" w:hAnsi="Calibri"/>
        </w:rPr>
        <w:t>Last-Member-Query-Interval</w:t>
      </w:r>
      <w:bookmarkEnd w:id="2319"/>
      <w:bookmarkEnd w:id="2320"/>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21"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21"/>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22" w:name="_Toc363228522"/>
      <w:bookmarkStart w:id="2323" w:name="_Toc86051524"/>
      <w:r w:rsidRPr="00677940">
        <w:rPr>
          <w:rFonts w:ascii="Calibri" w:hAnsi="Calibri"/>
        </w:rPr>
        <w:lastRenderedPageBreak/>
        <w:t>IGMP Immediate-Leave</w:t>
      </w:r>
      <w:bookmarkEnd w:id="2322"/>
      <w:bookmarkEnd w:id="2323"/>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24"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24"/>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25" w:name="_Toc277150989"/>
      <w:bookmarkStart w:id="2326" w:name="_Toc363228523"/>
      <w:r w:rsidRPr="00677940">
        <w:rPr>
          <w:rFonts w:ascii="Calibri" w:hAnsi="Calibri"/>
        </w:rPr>
        <w:t>IGMP Group Limit</w:t>
      </w:r>
      <w:bookmarkEnd w:id="2325"/>
      <w:bookmarkEnd w:id="2326"/>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7"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7"/>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8" w:name="_Toc86051525"/>
      <w:bookmarkStart w:id="2329" w:name="_Toc277150990"/>
      <w:r w:rsidRPr="00677940">
        <w:rPr>
          <w:rFonts w:ascii="Calibri" w:hAnsi="Calibri"/>
        </w:rPr>
        <w:t>IGMP Global Limit</w:t>
      </w:r>
      <w:bookmarkEnd w:id="2328"/>
      <w:bookmarkEnd w:id="2329"/>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30"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30"/>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31" w:name="_Toc363228524"/>
      <w:bookmarkStart w:id="2332" w:name="_Toc277150991"/>
      <w:r w:rsidRPr="00677940">
        <w:rPr>
          <w:rFonts w:ascii="Calibri" w:hAnsi="Calibri"/>
        </w:rPr>
        <w:t>IGMP Minimum-Version</w:t>
      </w:r>
      <w:bookmarkEnd w:id="2331"/>
      <w:bookmarkEnd w:id="2332"/>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33"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33"/>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34" w:name="_Toc363228525"/>
      <w:bookmarkStart w:id="2335" w:name="_Toc277150992"/>
      <w:bookmarkStart w:id="2336" w:name="_Toc363228526"/>
      <w:r w:rsidRPr="00677940">
        <w:rPr>
          <w:rFonts w:ascii="Calibri" w:hAnsi="Calibri"/>
        </w:rPr>
        <w:t>IGMP Querier-Timeout</w:t>
      </w:r>
      <w:bookmarkEnd w:id="2334"/>
      <w:bookmarkEnd w:id="2335"/>
      <w:bookmarkEnd w:id="2336"/>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7"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7"/>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8" w:name="_Toc277150993"/>
      <w:bookmarkStart w:id="2339" w:name="_Toc363228527"/>
      <w:bookmarkStart w:id="2340"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8"/>
      <w:bookmarkEnd w:id="2339"/>
      <w:bookmarkEnd w:id="2340"/>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41"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41"/>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42" w:name="_Toc363228528"/>
      <w:bookmarkStart w:id="2343" w:name="_Toc18981161"/>
      <w:r w:rsidRPr="00677940">
        <w:rPr>
          <w:rFonts w:ascii="Calibri" w:hAnsi="Calibri"/>
        </w:rPr>
        <w:t>IGMP Rate</w:t>
      </w:r>
      <w:bookmarkEnd w:id="2342"/>
      <w:bookmarkEnd w:id="2343"/>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44"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44"/>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45" w:name="_Toc31178518"/>
      <w:bookmarkStart w:id="2346" w:name="_Toc86051526"/>
      <w:r w:rsidRPr="00677940">
        <w:rPr>
          <w:rFonts w:ascii="Calibri" w:hAnsi="Calibri"/>
        </w:rPr>
        <w:t>IGMP Robustness-Variable</w:t>
      </w:r>
      <w:bookmarkEnd w:id="2345"/>
      <w:bookmarkEnd w:id="2346"/>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7"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7"/>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8" w:name="_Toc277150997"/>
      <w:bookmarkStart w:id="2349" w:name="_Toc363228529"/>
      <w:r w:rsidRPr="00677940">
        <w:rPr>
          <w:rFonts w:ascii="Calibri" w:hAnsi="Calibri"/>
        </w:rPr>
        <w:t>IGMP Static-Group</w:t>
      </w:r>
      <w:bookmarkEnd w:id="2348"/>
      <w:bookmarkEnd w:id="2349"/>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50"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50"/>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lastRenderedPageBreak/>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51"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51"/>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52"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52"/>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53" w:name="_Toc277150998"/>
      <w:r w:rsidRPr="00677940">
        <w:rPr>
          <w:rFonts w:ascii="Calibri" w:hAnsi="Calibri"/>
        </w:rPr>
        <w:t>IGMP SSM-MAP</w:t>
      </w:r>
      <w:bookmarkEnd w:id="2353"/>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54"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54"/>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55"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55"/>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56" w:name="_Toc363228530"/>
      <w:bookmarkStart w:id="2357" w:name="_Toc277150999"/>
      <w:bookmarkStart w:id="2358" w:name="_Toc363228531"/>
      <w:bookmarkStart w:id="2359" w:name="_Toc277151000"/>
      <w:bookmarkStart w:id="2360" w:name="_Toc363228532"/>
      <w:bookmarkStart w:id="2361" w:name="_Toc277151001"/>
      <w:bookmarkStart w:id="2362" w:name="_Toc445130938"/>
      <w:r w:rsidRPr="00677940">
        <w:rPr>
          <w:rFonts w:ascii="Calibri" w:hAnsi="Calibri"/>
        </w:rPr>
        <w:t>Configure PIM</w:t>
      </w:r>
      <w:bookmarkEnd w:id="2356"/>
      <w:bookmarkEnd w:id="2357"/>
      <w:r w:rsidRPr="00677940">
        <w:rPr>
          <w:rFonts w:ascii="Calibri" w:hAnsi="Calibri"/>
        </w:rPr>
        <w:t>-SM Functionality</w:t>
      </w:r>
      <w:bookmarkEnd w:id="2358"/>
      <w:bookmarkEnd w:id="2359"/>
      <w:bookmarkEnd w:id="2360"/>
      <w:bookmarkEnd w:id="2361"/>
      <w:bookmarkEnd w:id="2362"/>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63" w:name="_Toc363228533"/>
      <w:bookmarkStart w:id="2364" w:name="_Toc277151002"/>
      <w:r w:rsidRPr="00677940">
        <w:rPr>
          <w:rFonts w:ascii="Calibri" w:hAnsi="Calibri"/>
        </w:rPr>
        <w:t>PIM Hello-Interval</w:t>
      </w:r>
      <w:bookmarkEnd w:id="2363"/>
      <w:bookmarkEnd w:id="2364"/>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lastRenderedPageBreak/>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65" w:name="_Toc363228534"/>
      <w:bookmarkStart w:id="2366" w:name="_Toc277151003"/>
      <w:r w:rsidRPr="00677940">
        <w:rPr>
          <w:rFonts w:ascii="Calibri" w:hAnsi="Calibri"/>
        </w:rPr>
        <w:t>PIM Hello-Holdtime</w:t>
      </w:r>
      <w:bookmarkEnd w:id="2365"/>
      <w:bookmarkEnd w:id="2366"/>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7" w:name="_Toc363228535"/>
      <w:bookmarkStart w:id="2368" w:name="_Toc86051530"/>
      <w:r w:rsidRPr="00677940">
        <w:rPr>
          <w:rFonts w:ascii="Calibri" w:hAnsi="Calibri"/>
        </w:rPr>
        <w:t>PIM DR-Priority</w:t>
      </w:r>
      <w:bookmarkEnd w:id="2367"/>
      <w:bookmarkEnd w:id="2368"/>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9" w:name="_Toc277151004"/>
      <w:bookmarkStart w:id="2370" w:name="_Toc363228536"/>
      <w:r w:rsidRPr="00677940">
        <w:rPr>
          <w:rFonts w:ascii="Calibri" w:hAnsi="Calibri"/>
        </w:rPr>
        <w:lastRenderedPageBreak/>
        <w:t>PIM Propagation-Delay</w:t>
      </w:r>
      <w:bookmarkEnd w:id="2369"/>
      <w:bookmarkEnd w:id="2370"/>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71" w:name="_Toc86051531"/>
      <w:bookmarkStart w:id="2372" w:name="_Toc277151005"/>
      <w:r w:rsidRPr="00677940">
        <w:rPr>
          <w:rFonts w:ascii="Calibri" w:hAnsi="Calibri"/>
        </w:rPr>
        <w:t>PIM Exclude-Genid</w:t>
      </w:r>
      <w:bookmarkEnd w:id="2371"/>
      <w:bookmarkEnd w:id="2372"/>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lastRenderedPageBreak/>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73" w:name="_Toc363228537"/>
      <w:bookmarkStart w:id="2374" w:name="_Toc277151006"/>
      <w:r w:rsidRPr="00677940">
        <w:rPr>
          <w:rFonts w:ascii="Calibri" w:hAnsi="Calibri"/>
        </w:rPr>
        <w:t>PIM Neighbor-Filter</w:t>
      </w:r>
      <w:bookmarkEnd w:id="2373"/>
      <w:bookmarkEnd w:id="2374"/>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75" w:name="_Toc363228538"/>
      <w:bookmarkStart w:id="2376" w:name="_Toc277151007"/>
      <w:bookmarkStart w:id="2377" w:name="_Toc363228539"/>
      <w:r w:rsidRPr="00677940">
        <w:rPr>
          <w:rFonts w:ascii="Calibri" w:hAnsi="Calibri"/>
        </w:rPr>
        <w:t>PIM BSR-Border</w:t>
      </w:r>
      <w:bookmarkEnd w:id="2375"/>
      <w:bookmarkEnd w:id="2376"/>
      <w:bookmarkEnd w:id="2377"/>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8" w:name="_Toc277151008"/>
      <w:bookmarkStart w:id="2379" w:name="_Toc363228540"/>
      <w:bookmarkStart w:id="2380" w:name="_Toc86051534"/>
      <w:r w:rsidRPr="00677940">
        <w:rPr>
          <w:rFonts w:ascii="Calibri" w:hAnsi="Calibri"/>
        </w:rPr>
        <w:t xml:space="preserve">PIM </w:t>
      </w:r>
      <w:bookmarkEnd w:id="2378"/>
      <w:r w:rsidRPr="00677940">
        <w:rPr>
          <w:rFonts w:ascii="Calibri" w:hAnsi="Calibri"/>
        </w:rPr>
        <w:t>JP-Timer</w:t>
      </w:r>
      <w:bookmarkEnd w:id="2379"/>
      <w:bookmarkEnd w:id="2380"/>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lastRenderedPageBreak/>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81" w:name="_Toc277151009"/>
      <w:bookmarkStart w:id="2382" w:name="_Toc363228541"/>
      <w:r w:rsidRPr="00677940">
        <w:rPr>
          <w:rFonts w:ascii="Calibri" w:hAnsi="Calibri"/>
        </w:rPr>
        <w:t>PIM Access-Group</w:t>
      </w:r>
      <w:bookmarkEnd w:id="2381"/>
      <w:bookmarkEnd w:id="2382"/>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83" w:name="_Toc86051535"/>
      <w:bookmarkStart w:id="2384" w:name="_Toc277151010"/>
      <w:r w:rsidRPr="00677940">
        <w:rPr>
          <w:rFonts w:ascii="Calibri" w:hAnsi="Calibri"/>
        </w:rPr>
        <w:t>PIM Accept-Register</w:t>
      </w:r>
      <w:bookmarkEnd w:id="2383"/>
      <w:bookmarkEnd w:id="2384"/>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85" w:name="_Toc363228542"/>
      <w:bookmarkStart w:id="2386" w:name="_Toc86051536"/>
      <w:r w:rsidRPr="00677940">
        <w:rPr>
          <w:rFonts w:ascii="Calibri" w:hAnsi="Calibri"/>
        </w:rPr>
        <w:t>PIM SPT-Threshold</w:t>
      </w:r>
      <w:bookmarkEnd w:id="2385"/>
      <w:bookmarkEnd w:id="2386"/>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7" w:name="_Toc277151011"/>
      <w:bookmarkStart w:id="2388" w:name="_Toc363228543"/>
      <w:bookmarkStart w:id="2389" w:name="_Toc277151012"/>
      <w:r w:rsidRPr="00677940">
        <w:rPr>
          <w:rFonts w:ascii="Calibri" w:hAnsi="Calibri"/>
        </w:rPr>
        <w:t xml:space="preserve">PIM </w:t>
      </w:r>
      <w:bookmarkEnd w:id="2387"/>
      <w:r w:rsidRPr="00677940">
        <w:rPr>
          <w:rFonts w:ascii="Calibri" w:hAnsi="Calibri"/>
        </w:rPr>
        <w:t>Cisco-Register-Checksum</w:t>
      </w:r>
      <w:bookmarkEnd w:id="2388"/>
      <w:bookmarkEnd w:id="2389"/>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90" w:name="_Toc363228544"/>
      <w:bookmarkStart w:id="2391" w:name="_Toc277151013"/>
      <w:bookmarkStart w:id="2392" w:name="_Toc363228545"/>
      <w:r w:rsidRPr="00677940">
        <w:rPr>
          <w:rFonts w:ascii="Calibri" w:hAnsi="Calibri"/>
        </w:rPr>
        <w:t>PIM BSR-Candidate</w:t>
      </w:r>
      <w:bookmarkEnd w:id="2390"/>
      <w:bookmarkEnd w:id="2391"/>
      <w:bookmarkEnd w:id="2392"/>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lastRenderedPageBreak/>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93" w:name="_Toc277151014"/>
      <w:bookmarkStart w:id="2394" w:name="_Toc363228546"/>
      <w:bookmarkStart w:id="2395" w:name="_Toc18981165"/>
      <w:r w:rsidRPr="00677940">
        <w:rPr>
          <w:rFonts w:ascii="Calibri" w:hAnsi="Calibri"/>
        </w:rPr>
        <w:t>PIM RP-Candidate</w:t>
      </w:r>
      <w:bookmarkEnd w:id="2393"/>
      <w:bookmarkEnd w:id="2394"/>
      <w:bookmarkEnd w:id="2395"/>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96" w:name="_Toc31178519"/>
      <w:bookmarkStart w:id="2397" w:name="_Toc86051537"/>
      <w:r w:rsidRPr="00677940">
        <w:rPr>
          <w:rFonts w:ascii="Calibri" w:hAnsi="Calibri"/>
        </w:rPr>
        <w:lastRenderedPageBreak/>
        <w:t>PIM RP-Address</w:t>
      </w:r>
      <w:bookmarkEnd w:id="2396"/>
      <w:bookmarkEnd w:id="2397"/>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8" w:name="_Toc277151019"/>
      <w:bookmarkStart w:id="2399" w:name="_Toc363228547"/>
      <w:r w:rsidRPr="00677940">
        <w:rPr>
          <w:rFonts w:ascii="Calibri" w:hAnsi="Calibri"/>
        </w:rPr>
        <w:t>PIM Register-Source</w:t>
      </w:r>
      <w:bookmarkEnd w:id="2398"/>
      <w:bookmarkEnd w:id="2399"/>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400" w:name="_Toc391575293"/>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400"/>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401" w:name="_Toc296176557"/>
      <w:bookmarkStart w:id="2402" w:name="_Toc296177332"/>
      <w:bookmarkStart w:id="2403" w:name="_Toc296180939"/>
      <w:bookmarkStart w:id="2404" w:name="_Toc296182016"/>
      <w:bookmarkStart w:id="2405" w:name="_Toc296182790"/>
      <w:bookmarkStart w:id="2406" w:name="_Toc445130939"/>
      <w:r w:rsidRPr="00677940">
        <w:rPr>
          <w:rFonts w:ascii="Calibri" w:hAnsi="Calibri"/>
        </w:rPr>
        <w:t>Display System and Network Statistics</w:t>
      </w:r>
      <w:bookmarkEnd w:id="2401"/>
      <w:bookmarkEnd w:id="2402"/>
      <w:bookmarkEnd w:id="2403"/>
      <w:bookmarkEnd w:id="2404"/>
      <w:bookmarkEnd w:id="2405"/>
      <w:bookmarkEnd w:id="2406"/>
    </w:p>
    <w:p w14:paraId="6456247E" w14:textId="77777777" w:rsidR="0026675B" w:rsidRPr="00677940" w:rsidRDefault="0026675B" w:rsidP="00475923">
      <w:pPr>
        <w:pStyle w:val="afffff3"/>
        <w:ind w:left="0" w:right="20"/>
        <w:rPr>
          <w:rFonts w:ascii="Calibri" w:hAnsi="Calibri"/>
        </w:rPr>
      </w:pPr>
      <w:bookmarkStart w:id="2407"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7"/>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8" w:name="_Toc296184029"/>
      <w:bookmarkStart w:id="2409" w:name="_Toc296339859"/>
      <w:bookmarkStart w:id="2410" w:name="_Toc391378360"/>
      <w:bookmarkStart w:id="2411" w:name="_Toc445130940"/>
      <w:r w:rsidRPr="00677940">
        <w:rPr>
          <w:rFonts w:ascii="Calibri" w:hAnsi="Calibri"/>
        </w:rPr>
        <w:lastRenderedPageBreak/>
        <w:t>Statistics Monitoring</w:t>
      </w:r>
      <w:bookmarkEnd w:id="2408"/>
      <w:bookmarkEnd w:id="2409"/>
      <w:bookmarkEnd w:id="2410"/>
      <w:bookmarkEnd w:id="2411"/>
    </w:p>
    <w:p w14:paraId="384CEEC2" w14:textId="655BCA33" w:rsidR="00490D42" w:rsidRPr="00677940" w:rsidRDefault="00490D42" w:rsidP="0021019A">
      <w:pPr>
        <w:pStyle w:val="a3"/>
        <w:ind w:right="20"/>
        <w:rPr>
          <w:rFonts w:ascii="Calibri" w:hAnsi="Calibri"/>
        </w:rPr>
      </w:pPr>
      <w:bookmarkStart w:id="2412" w:name="_Toc296340639"/>
      <w:bookmarkStart w:id="2413" w:name="_Toc296671353"/>
      <w:bookmarkStart w:id="2414" w:name="_Toc296671832"/>
      <w:bookmarkStart w:id="2415" w:name="_Toc296690652"/>
      <w:bookmarkStart w:id="2416" w:name="_Toc296959261"/>
      <w:bookmarkStart w:id="2417" w:name="_Toc297822533"/>
      <w:bookmarkStart w:id="2418" w:name="_Toc306024385"/>
      <w:bookmarkStart w:id="2419" w:name="_Toc306029280"/>
      <w:bookmarkStart w:id="2420" w:name="_Toc306092037"/>
      <w:bookmarkStart w:id="2421" w:name="_Toc306093374"/>
      <w:bookmarkStart w:id="2422" w:name="_Toc306283341"/>
      <w:bookmarkStart w:id="2423" w:name="_Toc306284146"/>
      <w:bookmarkStart w:id="2424" w:name="_Toc306284951"/>
      <w:bookmarkStart w:id="2425" w:name="_Toc325378219"/>
      <w:bookmarkStart w:id="2426" w:name="_Toc327782409"/>
      <w:bookmarkStart w:id="2427" w:name="_Toc329073628"/>
      <w:bookmarkStart w:id="2428" w:name="_Toc329076570"/>
      <w:bookmarkStart w:id="2429" w:name="_Toc335384410"/>
      <w:bookmarkStart w:id="2430" w:name="_Toc335385223"/>
      <w:bookmarkStart w:id="2431" w:name="_Toc335386036"/>
      <w:bookmarkStart w:id="2432" w:name="_Toc335640814"/>
      <w:bookmarkStart w:id="2433" w:name="_Toc336588074"/>
      <w:bookmarkStart w:id="2434" w:name="_Toc336589643"/>
      <w:bookmarkStart w:id="2435" w:name="_Toc336590513"/>
      <w:bookmarkStart w:id="2436" w:name="_Toc336591249"/>
      <w:bookmarkStart w:id="2437" w:name="_Toc336604866"/>
      <w:bookmarkStart w:id="2438" w:name="_Toc336605846"/>
      <w:bookmarkStart w:id="2439" w:name="_Toc337193663"/>
      <w:bookmarkStart w:id="2440" w:name="_Toc337194470"/>
      <w:bookmarkStart w:id="2441" w:name="_Toc337195546"/>
      <w:bookmarkStart w:id="2442" w:name="_Toc337196306"/>
      <w:bookmarkStart w:id="2443" w:name="_Toc337197066"/>
      <w:bookmarkStart w:id="2444" w:name="_Toc337199456"/>
      <w:bookmarkStart w:id="2445" w:name="_Toc337200254"/>
      <w:bookmarkStart w:id="2446" w:name="_Toc337201170"/>
      <w:bookmarkStart w:id="2447" w:name="_Toc337728697"/>
      <w:bookmarkStart w:id="2448" w:name="_Toc337819170"/>
      <w:bookmarkStart w:id="2449" w:name="_Toc338755994"/>
      <w:bookmarkStart w:id="2450" w:name="_Toc339539507"/>
      <w:bookmarkStart w:id="2451" w:name="_Toc340647719"/>
      <w:bookmarkStart w:id="2452" w:name="_Toc340663639"/>
      <w:bookmarkStart w:id="2453" w:name="_Toc341455529"/>
      <w:bookmarkStart w:id="2454" w:name="_Toc341693767"/>
      <w:bookmarkStart w:id="2455" w:name="_Toc341699501"/>
      <w:bookmarkStart w:id="2456" w:name="_Toc341886325"/>
      <w:bookmarkStart w:id="2457" w:name="_Toc341976122"/>
      <w:bookmarkStart w:id="2458" w:name="_Toc342046092"/>
      <w:bookmarkStart w:id="2459" w:name="_Toc343863877"/>
      <w:bookmarkStart w:id="2460" w:name="_Toc348529227"/>
      <w:bookmarkStart w:id="2461" w:name="_Toc348536301"/>
      <w:bookmarkStart w:id="2462" w:name="_Toc348537245"/>
      <w:bookmarkStart w:id="2463" w:name="_Toc348538190"/>
      <w:bookmarkStart w:id="2464" w:name="_Toc348539135"/>
      <w:bookmarkStart w:id="2465" w:name="_Toc348540080"/>
      <w:bookmarkStart w:id="2466" w:name="_Toc348541025"/>
      <w:bookmarkStart w:id="2467" w:name="_Toc348541970"/>
      <w:bookmarkStart w:id="2468" w:name="_Toc348542915"/>
      <w:bookmarkStart w:id="2469" w:name="_Toc348624840"/>
      <w:bookmarkStart w:id="2470" w:name="_Toc348625785"/>
      <w:bookmarkStart w:id="2471" w:name="_Toc354409706"/>
      <w:bookmarkStart w:id="2472" w:name="_Toc354416021"/>
      <w:bookmarkStart w:id="2473" w:name="_Toc294800244"/>
      <w:bookmarkStart w:id="2474" w:name="_Toc294800443"/>
      <w:bookmarkStart w:id="2475" w:name="_Toc294800767"/>
      <w:bookmarkStart w:id="2476" w:name="_Toc337198568"/>
      <w:bookmarkStart w:id="2477"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8" w:name="_Toc73515129"/>
      <w:bookmarkStart w:id="2479"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8"/>
      <w:bookmarkEnd w:id="2479"/>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80" w:name="_Toc198620862"/>
      <w:bookmarkStart w:id="2481" w:name="_Toc259695788"/>
      <w:bookmarkStart w:id="2482" w:name="_Toc361679381"/>
      <w:bookmarkStart w:id="2483" w:name="_Toc271813809"/>
      <w:bookmarkStart w:id="2484" w:name="_Toc294800245"/>
      <w:bookmarkStart w:id="2485" w:name="_Toc445130941"/>
      <w:r w:rsidRPr="00677940">
        <w:rPr>
          <w:rFonts w:ascii="Calibri" w:hAnsi="Calibri"/>
        </w:rPr>
        <w:lastRenderedPageBreak/>
        <w:t>Status Monitoring</w:t>
      </w:r>
      <w:bookmarkEnd w:id="2480"/>
      <w:bookmarkEnd w:id="2481"/>
      <w:bookmarkEnd w:id="2482"/>
      <w:bookmarkEnd w:id="2483"/>
      <w:bookmarkEnd w:id="2484"/>
      <w:bookmarkEnd w:id="2485"/>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86" w:name="_Toc294800444"/>
      <w:bookmarkStart w:id="2487" w:name="_Toc294800768"/>
      <w:bookmarkStart w:id="2488" w:name="_Toc337198569"/>
      <w:bookmarkStart w:id="2489" w:name="_Toc354416262"/>
      <w:bookmarkStart w:id="2490"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86"/>
      <w:bookmarkEnd w:id="2487"/>
      <w:bookmarkEnd w:id="2488"/>
      <w:bookmarkEnd w:id="2489"/>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90"/>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91" w:name="_Toc337198570"/>
      <w:bookmarkStart w:id="2492" w:name="_Toc354416263"/>
      <w:bookmarkStart w:id="2493" w:name="_Toc271813810"/>
      <w:bookmarkStart w:id="2494" w:name="_Toc259695789"/>
      <w:bookmarkStart w:id="2495" w:name="_Toc361679382"/>
      <w:bookmarkStart w:id="2496" w:name="_Toc445130942"/>
      <w:r w:rsidRPr="00677940">
        <w:rPr>
          <w:rFonts w:ascii="Calibri" w:hAnsi="Calibri"/>
        </w:rPr>
        <w:lastRenderedPageBreak/>
        <w:t>System Threshold Configuration</w:t>
      </w:r>
      <w:bookmarkEnd w:id="2491"/>
      <w:bookmarkEnd w:id="2492"/>
      <w:bookmarkEnd w:id="2493"/>
      <w:bookmarkEnd w:id="2494"/>
      <w:bookmarkEnd w:id="2495"/>
      <w:bookmarkEnd w:id="2496"/>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7" w:name="_Toc271813811"/>
      <w:bookmarkStart w:id="2498" w:name="_Toc337198571"/>
      <w:bookmarkStart w:id="2499" w:name="_Toc445130943"/>
      <w:bookmarkStart w:id="2500" w:name="_Toc354416264"/>
      <w:r w:rsidRPr="00677940">
        <w:rPr>
          <w:rFonts w:ascii="Calibri" w:hAnsi="Calibri"/>
        </w:rPr>
        <w:t>Temperature Configuration</w:t>
      </w:r>
      <w:bookmarkEnd w:id="2497"/>
      <w:bookmarkEnd w:id="2498"/>
      <w:bookmarkEnd w:id="2499"/>
      <w:r w:rsidRPr="00677940">
        <w:rPr>
          <w:rFonts w:ascii="Calibri" w:hAnsi="Calibri"/>
        </w:rPr>
        <w:t xml:space="preserve"> </w:t>
      </w:r>
      <w:bookmarkEnd w:id="2500"/>
    </w:p>
    <w:p w14:paraId="0268B8D7" w14:textId="77777777" w:rsidR="00490D42" w:rsidRPr="00677940" w:rsidRDefault="00490D42" w:rsidP="00E31023">
      <w:pPr>
        <w:pStyle w:val="a3"/>
        <w:ind w:left="0" w:right="20"/>
        <w:rPr>
          <w:rFonts w:ascii="Calibri" w:hAnsi="Calibri"/>
        </w:rPr>
      </w:pPr>
      <w:bookmarkStart w:id="2501" w:name="_Toc259695790"/>
      <w:bookmarkStart w:id="2502"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503"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501"/>
      <w:bookmarkEnd w:id="2502"/>
      <w:r w:rsidR="00980667" w:rsidRPr="00677940">
        <w:rPr>
          <w:rFonts w:ascii="Calibri" w:hAnsi="Calibri"/>
        </w:rPr>
        <w:t xml:space="preserve"> </w:t>
      </w:r>
      <w:r w:rsidR="00490D42" w:rsidRPr="00677940">
        <w:rPr>
          <w:rFonts w:ascii="Calibri" w:hAnsi="Calibri"/>
        </w:rPr>
        <w:t>Temperature Configuration Command</w:t>
      </w:r>
      <w:bookmarkEnd w:id="2503"/>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504" w:name="_Toc337198572"/>
      <w:bookmarkStart w:id="2505" w:name="_Toc354416265"/>
      <w:bookmarkStart w:id="2506" w:name="_Toc259695791"/>
      <w:bookmarkStart w:id="2507" w:name="_Toc445130944"/>
      <w:r w:rsidRPr="00677940">
        <w:rPr>
          <w:rFonts w:ascii="Calibri" w:hAnsi="Calibri"/>
        </w:rPr>
        <w:t xml:space="preserve">CPU Usage </w:t>
      </w:r>
      <w:bookmarkEnd w:id="2504"/>
      <w:r w:rsidRPr="00677940">
        <w:rPr>
          <w:rFonts w:ascii="Calibri" w:hAnsi="Calibri"/>
        </w:rPr>
        <w:t>Configuration</w:t>
      </w:r>
      <w:bookmarkEnd w:id="2505"/>
      <w:bookmarkEnd w:id="2506"/>
      <w:bookmarkEnd w:id="2507"/>
    </w:p>
    <w:p w14:paraId="7852EBA9" w14:textId="77777777" w:rsidR="00490D42" w:rsidRPr="00677940" w:rsidRDefault="00490D42" w:rsidP="00E31023">
      <w:pPr>
        <w:pStyle w:val="a3"/>
        <w:ind w:left="0" w:right="20"/>
        <w:rPr>
          <w:rFonts w:ascii="Calibri" w:hAnsi="Calibri"/>
        </w:rPr>
      </w:pPr>
      <w:bookmarkStart w:id="2508"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9" w:name="_Toc271813813"/>
      <w:bookmarkStart w:id="2510"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8"/>
      <w:r w:rsidR="00980667" w:rsidRPr="00677940">
        <w:rPr>
          <w:rFonts w:ascii="Calibri" w:hAnsi="Calibri"/>
        </w:rPr>
        <w:t xml:space="preserve"> </w:t>
      </w:r>
      <w:r w:rsidR="00490D42" w:rsidRPr="00677940">
        <w:rPr>
          <w:rFonts w:ascii="Calibri" w:hAnsi="Calibri"/>
        </w:rPr>
        <w:t>CPU Usage Threshold Command</w:t>
      </w:r>
      <w:bookmarkEnd w:id="2509"/>
      <w:bookmarkEnd w:id="2510"/>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11" w:name="_Toc337198573"/>
      <w:bookmarkStart w:id="2512"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13" w:name="_Toc445130945"/>
      <w:r w:rsidRPr="00677940">
        <w:rPr>
          <w:rFonts w:ascii="Calibri" w:hAnsi="Calibri"/>
        </w:rPr>
        <w:t>Memory Usage Configuration</w:t>
      </w:r>
      <w:bookmarkEnd w:id="2511"/>
      <w:bookmarkEnd w:id="2512"/>
      <w:bookmarkEnd w:id="2513"/>
    </w:p>
    <w:p w14:paraId="78507374" w14:textId="77777777" w:rsidR="00490D42" w:rsidRPr="00677940" w:rsidRDefault="00490D42" w:rsidP="00E31023">
      <w:pPr>
        <w:pStyle w:val="a3"/>
        <w:ind w:left="0" w:right="20"/>
        <w:rPr>
          <w:rFonts w:ascii="Calibri" w:hAnsi="Calibri"/>
        </w:rPr>
      </w:pPr>
      <w:bookmarkStart w:id="2514" w:name="_Toc259695792"/>
      <w:bookmarkStart w:id="2515"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16"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14"/>
      <w:bookmarkEnd w:id="2515"/>
      <w:r w:rsidR="00490D42" w:rsidRPr="00677940">
        <w:rPr>
          <w:rFonts w:ascii="Calibri" w:hAnsi="Calibri"/>
        </w:rPr>
        <w:t>Memory Usage Command</w:t>
      </w:r>
      <w:bookmarkEnd w:id="2516"/>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7" w:name="_Toc271813814"/>
      <w:bookmarkStart w:id="2518" w:name="_Toc294800246"/>
      <w:bookmarkStart w:id="2519" w:name="_Toc294800445"/>
      <w:bookmarkStart w:id="2520" w:name="_Toc294800769"/>
      <w:bookmarkStart w:id="2521" w:name="_Toc445130946"/>
      <w:r w:rsidRPr="00677940">
        <w:rPr>
          <w:rFonts w:ascii="Calibri" w:hAnsi="Calibri"/>
        </w:rPr>
        <w:t>Application Memory Usage Display</w:t>
      </w:r>
      <w:bookmarkEnd w:id="2517"/>
      <w:bookmarkEnd w:id="2518"/>
      <w:bookmarkEnd w:id="2519"/>
      <w:bookmarkEnd w:id="2520"/>
      <w:bookmarkEnd w:id="2521"/>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22" w:name="_Toc337198574"/>
      <w:bookmarkStart w:id="2523" w:name="_Toc354416267"/>
      <w:bookmarkStart w:id="2524"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22"/>
      <w:bookmarkEnd w:id="2523"/>
      <w:r w:rsidR="00490D42" w:rsidRPr="00677940">
        <w:rPr>
          <w:rFonts w:ascii="Calibri" w:hAnsi="Calibri"/>
        </w:rPr>
        <w:t>Memory Display Command</w:t>
      </w:r>
      <w:bookmarkEnd w:id="2524"/>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25" w:name="_Toc259695793"/>
      <w:bookmarkStart w:id="2526" w:name="_Toc361679386"/>
      <w:bookmarkStart w:id="2527" w:name="_Toc259695794"/>
      <w:bookmarkStart w:id="2528" w:name="_Toc361679387"/>
      <w:bookmarkStart w:id="2529" w:name="_Toc259695795"/>
      <w:bookmarkStart w:id="2530" w:name="_Toc445130947"/>
      <w:r w:rsidRPr="00677940">
        <w:rPr>
          <w:rFonts w:ascii="Calibri" w:hAnsi="Calibri"/>
        </w:rPr>
        <w:lastRenderedPageBreak/>
        <w:t>Port Statistic</w:t>
      </w:r>
      <w:bookmarkEnd w:id="2525"/>
      <w:r w:rsidRPr="00677940">
        <w:rPr>
          <w:rFonts w:ascii="Calibri" w:hAnsi="Calibri"/>
        </w:rPr>
        <w:t>s</w:t>
      </w:r>
      <w:bookmarkEnd w:id="2526"/>
      <w:bookmarkEnd w:id="2527"/>
      <w:bookmarkEnd w:id="2528"/>
      <w:bookmarkEnd w:id="2529"/>
      <w:bookmarkEnd w:id="2530"/>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31" w:name="_Toc361679388"/>
      <w:bookmarkStart w:id="2532" w:name="_Toc271813815"/>
      <w:bookmarkStart w:id="2533"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31"/>
      <w:r w:rsidR="00490D42" w:rsidRPr="00677940">
        <w:rPr>
          <w:rFonts w:ascii="Calibri" w:hAnsi="Calibri"/>
        </w:rPr>
        <w:t>Commands for Port Statistics Check</w:t>
      </w:r>
      <w:bookmarkEnd w:id="2532"/>
      <w:bookmarkEnd w:id="2533"/>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lastRenderedPageBreak/>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lastRenderedPageBreak/>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lastRenderedPageBreak/>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lastRenderedPageBreak/>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34"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35" w:name="_Toc271813816"/>
      <w:bookmarkStart w:id="2536"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34"/>
      <w:r w:rsidR="00490D42" w:rsidRPr="00677940">
        <w:rPr>
          <w:rFonts w:ascii="Calibri" w:hAnsi="Calibri"/>
        </w:rPr>
        <w:t>Commands for Port Statistics Configuration</w:t>
      </w:r>
      <w:bookmarkEnd w:id="2535"/>
      <w:bookmarkEnd w:id="2536"/>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7" w:name="_Toc337198576"/>
      <w:bookmarkStart w:id="2538" w:name="_Toc354416269"/>
      <w:bookmarkStart w:id="2539"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7"/>
      <w:bookmarkEnd w:id="2538"/>
      <w:r w:rsidR="00490D42" w:rsidRPr="00677940">
        <w:rPr>
          <w:rFonts w:ascii="Calibri" w:hAnsi="Calibri"/>
        </w:rPr>
        <w:t>Command for Initialization of Port Statistic</w:t>
      </w:r>
      <w:bookmarkEnd w:id="2539"/>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40" w:name="_Toc254357413"/>
      <w:bookmarkStart w:id="2541" w:name="_Toc361679444"/>
      <w:bookmarkStart w:id="2542" w:name="_Toc445130948"/>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40"/>
      <w:bookmarkEnd w:id="2541"/>
      <w:bookmarkEnd w:id="2542"/>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43" w:name="_Toc259695796"/>
      <w:bookmarkStart w:id="2544" w:name="_Toc361679389"/>
      <w:bookmarkStart w:id="2545" w:name="_Toc337198579"/>
      <w:bookmarkStart w:id="2546" w:name="_Toc445130949"/>
      <w:r w:rsidRPr="00677940">
        <w:rPr>
          <w:rFonts w:ascii="Calibri" w:hAnsi="Calibri"/>
        </w:rPr>
        <w:t xml:space="preserve">RMON </w:t>
      </w:r>
      <w:bookmarkEnd w:id="2543"/>
      <w:r w:rsidRPr="00677940">
        <w:rPr>
          <w:rFonts w:ascii="Calibri" w:hAnsi="Calibri"/>
        </w:rPr>
        <w:t>Overview</w:t>
      </w:r>
      <w:bookmarkEnd w:id="2544"/>
      <w:bookmarkEnd w:id="2545"/>
      <w:bookmarkEnd w:id="2546"/>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7" w:name="_Toc354416270"/>
      <w:bookmarkStart w:id="2548" w:name="_Toc259695797"/>
      <w:bookmarkStart w:id="2549"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7"/>
      <w:bookmarkEnd w:id="2548"/>
      <w:bookmarkEnd w:id="2549"/>
    </w:p>
    <w:p w14:paraId="726753FA" w14:textId="77777777" w:rsidR="00490D42" w:rsidRPr="00677940" w:rsidRDefault="00490D42" w:rsidP="00DB2242">
      <w:pPr>
        <w:pStyle w:val="a3"/>
        <w:ind w:left="0" w:right="20"/>
        <w:rPr>
          <w:rFonts w:ascii="Calibri" w:hAnsi="Calibri"/>
        </w:rPr>
      </w:pPr>
      <w:bookmarkStart w:id="2550"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51" w:name="_Toc73515135"/>
      <w:bookmarkStart w:id="2552"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50"/>
      <w:r w:rsidR="00490D42" w:rsidRPr="00677940">
        <w:rPr>
          <w:rFonts w:ascii="Calibri" w:hAnsi="Calibri"/>
        </w:rPr>
        <w:t>Items</w:t>
      </w:r>
      <w:bookmarkEnd w:id="2551"/>
      <w:bookmarkEnd w:id="2552"/>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53" w:name="_Toc198620871"/>
      <w:bookmarkStart w:id="2554" w:name="_Toc259695798"/>
      <w:bookmarkStart w:id="2555" w:name="_Toc361679391"/>
      <w:bookmarkStart w:id="2556" w:name="_Toc445130950"/>
      <w:r w:rsidRPr="00677940">
        <w:rPr>
          <w:rFonts w:ascii="Calibri" w:hAnsi="Calibri"/>
        </w:rPr>
        <w:t>RMON Alarm and Event Group Configuration</w:t>
      </w:r>
      <w:bookmarkEnd w:id="2553"/>
      <w:bookmarkEnd w:id="2554"/>
      <w:bookmarkEnd w:id="2555"/>
      <w:bookmarkEnd w:id="2556"/>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7" w:name="_Toc271813818"/>
      <w:bookmarkStart w:id="2558" w:name="_Toc363228559"/>
      <w:bookmarkStart w:id="2559"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7"/>
      <w:r w:rsidR="00490D42" w:rsidRPr="00677940">
        <w:rPr>
          <w:rFonts w:ascii="Calibri" w:hAnsi="Calibri"/>
        </w:rPr>
        <w:t>Commands for RMON Alarm and Event Configuration</w:t>
      </w:r>
      <w:bookmarkEnd w:id="2558"/>
      <w:bookmarkEnd w:id="2559"/>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lastRenderedPageBreak/>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60" w:name="_Toc361679392"/>
      <w:bookmarkStart w:id="2561" w:name="_Toc391575305"/>
      <w:bookmarkStart w:id="2562"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60"/>
      <w:r w:rsidR="00252B9E" w:rsidRPr="00677940">
        <w:rPr>
          <w:rFonts w:ascii="Calibri" w:hAnsi="Calibri"/>
        </w:rPr>
        <w:t xml:space="preserve"> </w:t>
      </w:r>
      <w:r w:rsidR="00490D42" w:rsidRPr="00677940">
        <w:rPr>
          <w:rFonts w:ascii="Calibri" w:hAnsi="Calibri"/>
        </w:rPr>
        <w:t>Commands for RMON History Setting and Statistics</w:t>
      </w:r>
      <w:bookmarkEnd w:id="2561"/>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62"/>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63" w:name="_Toc271813820"/>
      <w:bookmarkStart w:id="2564" w:name="_Toc337198585"/>
      <w:bookmarkStart w:id="2565" w:name="_Toc354416273"/>
      <w:bookmarkStart w:id="2566" w:name="_Toc445130951"/>
      <w:r w:rsidRPr="00677940">
        <w:rPr>
          <w:rFonts w:ascii="Calibri" w:hAnsi="Calibri"/>
        </w:rPr>
        <w:lastRenderedPageBreak/>
        <w:t>Logging</w:t>
      </w:r>
      <w:bookmarkEnd w:id="2563"/>
      <w:bookmarkEnd w:id="2564"/>
      <w:bookmarkEnd w:id="2565"/>
      <w:bookmarkEnd w:id="2566"/>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7" w:name="_Toc259695800"/>
      <w:bookmarkStart w:id="2568" w:name="_Toc361679393"/>
      <w:bookmarkStart w:id="2569"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7"/>
      <w:r w:rsidR="002D70ED" w:rsidRPr="00677940">
        <w:rPr>
          <w:rFonts w:ascii="Calibri" w:hAnsi="Calibri"/>
        </w:rPr>
        <w:t>The C9500 series</w:t>
      </w:r>
      <w:r w:rsidR="00490D42" w:rsidRPr="00677940">
        <w:rPr>
          <w:rFonts w:ascii="Calibri" w:hAnsi="Calibri"/>
        </w:rPr>
        <w:t xml:space="preserve"> Log Level</w:t>
      </w:r>
      <w:bookmarkEnd w:id="2568"/>
      <w:bookmarkEnd w:id="2569"/>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70" w:name="_Toc445130952"/>
      <w:r w:rsidRPr="00677940">
        <w:rPr>
          <w:rFonts w:ascii="Calibri" w:hAnsi="Calibri"/>
        </w:rPr>
        <w:t>System Log Message</w:t>
      </w:r>
      <w:bookmarkEnd w:id="2570"/>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71" w:name="_Toc259695801"/>
      <w:bookmarkStart w:id="2572" w:name="_Toc361679394"/>
      <w:bookmarkStart w:id="2573" w:name="_Toc197918326"/>
    </w:p>
    <w:p w14:paraId="1696348A" w14:textId="77777777" w:rsidR="00490D42" w:rsidRPr="00677940" w:rsidRDefault="00490D42" w:rsidP="00374CEB">
      <w:pPr>
        <w:pStyle w:val="3"/>
        <w:ind w:left="0" w:right="20"/>
        <w:rPr>
          <w:rFonts w:ascii="Calibri" w:hAnsi="Calibri"/>
        </w:rPr>
      </w:pPr>
      <w:bookmarkStart w:id="2574" w:name="_Toc445130953"/>
      <w:r w:rsidRPr="00677940">
        <w:rPr>
          <w:rFonts w:ascii="Calibri" w:hAnsi="Calibri"/>
        </w:rPr>
        <w:t xml:space="preserve">Default Logging </w:t>
      </w:r>
      <w:bookmarkEnd w:id="2571"/>
      <w:r w:rsidRPr="00677940">
        <w:rPr>
          <w:rFonts w:ascii="Calibri" w:hAnsi="Calibri"/>
        </w:rPr>
        <w:t>Value</w:t>
      </w:r>
      <w:bookmarkEnd w:id="2572"/>
      <w:bookmarkEnd w:id="2573"/>
      <w:bookmarkEnd w:id="2574"/>
    </w:p>
    <w:p w14:paraId="1B6A405E" w14:textId="77777777" w:rsidR="00490D42" w:rsidRPr="00677940" w:rsidRDefault="006A4BB0" w:rsidP="00374CEB">
      <w:pPr>
        <w:pStyle w:val="afffff3"/>
        <w:ind w:left="0" w:right="20"/>
        <w:rPr>
          <w:rFonts w:ascii="Calibri" w:hAnsi="Calibri"/>
        </w:rPr>
      </w:pPr>
      <w:bookmarkStart w:id="2575" w:name="_Toc271813821"/>
      <w:bookmarkStart w:id="2576" w:name="_Toc337198586"/>
      <w:bookmarkStart w:id="2577" w:name="_Toc354416274"/>
      <w:bookmarkStart w:id="2578"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75"/>
      <w:bookmarkEnd w:id="2576"/>
      <w:r w:rsidR="00490D42" w:rsidRPr="00677940">
        <w:rPr>
          <w:rFonts w:ascii="Calibri" w:hAnsi="Calibri"/>
        </w:rPr>
        <w:t>System Log Default value</w:t>
      </w:r>
      <w:bookmarkEnd w:id="2577"/>
      <w:bookmarkEnd w:id="2578"/>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9" w:name="_Toc124159392"/>
      <w:bookmarkStart w:id="2580" w:name="_Toc198620853"/>
      <w:bookmarkStart w:id="2581"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9"/>
      <w:r w:rsidR="00490D42" w:rsidRPr="00677940">
        <w:rPr>
          <w:rFonts w:ascii="Calibri" w:hAnsi="Calibri"/>
        </w:rPr>
        <w:t>Commands for System Message Logging Configuration</w:t>
      </w:r>
      <w:bookmarkEnd w:id="2580"/>
      <w:bookmarkEnd w:id="2581"/>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82" w:name="_Toc271813822"/>
      <w:bookmarkStart w:id="2583" w:name="_Toc363228563"/>
      <w:bookmarkStart w:id="2584" w:name="_Toc124159393"/>
      <w:bookmarkStart w:id="2585" w:name="_Toc445130954"/>
      <w:r w:rsidRPr="00677940">
        <w:rPr>
          <w:rFonts w:ascii="Calibri" w:hAnsi="Calibri"/>
        </w:rPr>
        <w:t xml:space="preserve">Examples of Logging </w:t>
      </w:r>
      <w:bookmarkEnd w:id="2582"/>
      <w:bookmarkEnd w:id="2583"/>
      <w:r w:rsidRPr="00677940">
        <w:rPr>
          <w:rFonts w:ascii="Calibri" w:hAnsi="Calibri"/>
        </w:rPr>
        <w:t>Configuration</w:t>
      </w:r>
      <w:bookmarkEnd w:id="2584"/>
      <w:bookmarkEnd w:id="2585"/>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lastRenderedPageBreak/>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86" w:name="_Toc294880434"/>
      <w:bookmarkStart w:id="2587" w:name="_Toc294880960"/>
      <w:bookmarkStart w:id="2588" w:name="_Toc391378362"/>
      <w:bookmarkStart w:id="2589" w:name="_Toc445130955"/>
      <w:r w:rsidRPr="00677940">
        <w:rPr>
          <w:rFonts w:ascii="Calibri" w:hAnsi="Calibri"/>
        </w:rPr>
        <w:lastRenderedPageBreak/>
        <w:t>STP (Spanning Tree Protocol) &amp; SLD (Self-loop Detection)</w:t>
      </w:r>
      <w:bookmarkEnd w:id="2586"/>
      <w:bookmarkEnd w:id="2587"/>
      <w:bookmarkEnd w:id="2588"/>
      <w:bookmarkEnd w:id="2589"/>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90" w:name="_Toc294882264"/>
      <w:bookmarkStart w:id="2591" w:name="_Toc294882789"/>
      <w:bookmarkStart w:id="2592" w:name="_Toc295242051"/>
      <w:bookmarkStart w:id="2593" w:name="_Toc295242492"/>
      <w:bookmarkStart w:id="2594" w:name="_Toc295290812"/>
      <w:bookmarkStart w:id="2595" w:name="_Toc295390147"/>
      <w:bookmarkStart w:id="2596" w:name="_Toc295402229"/>
      <w:bookmarkStart w:id="2597" w:name="_Toc295402271"/>
      <w:bookmarkStart w:id="2598" w:name="_Toc295470749"/>
      <w:bookmarkStart w:id="2599" w:name="_Toc295741867"/>
      <w:bookmarkStart w:id="2600" w:name="_Toc295750556"/>
      <w:bookmarkStart w:id="2601" w:name="_Toc295808308"/>
      <w:bookmarkStart w:id="2602" w:name="_Toc295808980"/>
      <w:bookmarkStart w:id="2603" w:name="_Toc295819992"/>
      <w:bookmarkStart w:id="2604" w:name="_Toc295820027"/>
      <w:bookmarkStart w:id="2605" w:name="_Toc295820063"/>
      <w:bookmarkStart w:id="2606" w:name="_Toc295825906"/>
      <w:bookmarkStart w:id="2607" w:name="_Toc295832348"/>
      <w:bookmarkStart w:id="2608" w:name="_Toc295832391"/>
      <w:bookmarkStart w:id="2609" w:name="_Toc295833067"/>
      <w:bookmarkStart w:id="2610" w:name="_Toc295833831"/>
      <w:bookmarkStart w:id="2611" w:name="_Toc295836581"/>
      <w:bookmarkStart w:id="2612" w:name="_Toc295894129"/>
      <w:bookmarkStart w:id="2613" w:name="_Toc295987289"/>
      <w:bookmarkStart w:id="2614" w:name="_Toc296000219"/>
      <w:bookmarkStart w:id="2615" w:name="_Toc296001313"/>
      <w:bookmarkStart w:id="2616" w:name="_Toc296020344"/>
      <w:bookmarkStart w:id="2617" w:name="_Toc296083578"/>
      <w:bookmarkStart w:id="2618" w:name="_Toc296087049"/>
      <w:bookmarkStart w:id="2619" w:name="_Toc296176559"/>
      <w:bookmarkStart w:id="2620" w:name="_Toc296177334"/>
      <w:bookmarkStart w:id="2621" w:name="_Toc296180941"/>
      <w:bookmarkStart w:id="2622" w:name="_Toc296182018"/>
      <w:bookmarkStart w:id="2623" w:name="_Toc296182792"/>
      <w:bookmarkStart w:id="2624" w:name="_Toc296184031"/>
      <w:bookmarkStart w:id="2625" w:name="_Toc296339861"/>
      <w:bookmarkStart w:id="2626" w:name="_Toc296340641"/>
      <w:bookmarkStart w:id="2627" w:name="_Toc296671355"/>
      <w:bookmarkStart w:id="2628" w:name="_Toc296671834"/>
      <w:bookmarkStart w:id="2629" w:name="_Toc296690654"/>
      <w:bookmarkStart w:id="2630" w:name="_Toc296959263"/>
      <w:bookmarkStart w:id="2631" w:name="_Toc297822535"/>
      <w:bookmarkStart w:id="2632" w:name="_Toc306024387"/>
      <w:bookmarkStart w:id="2633" w:name="_Toc306029282"/>
      <w:bookmarkStart w:id="2634" w:name="_Toc306092039"/>
      <w:bookmarkStart w:id="2635" w:name="_Toc306093376"/>
      <w:bookmarkStart w:id="2636" w:name="_Toc306283343"/>
      <w:bookmarkStart w:id="2637" w:name="_Toc306284148"/>
      <w:bookmarkStart w:id="2638" w:name="_Toc306284953"/>
      <w:bookmarkStart w:id="2639" w:name="_Toc325378221"/>
      <w:bookmarkStart w:id="2640" w:name="_Toc327782411"/>
      <w:bookmarkStart w:id="2641" w:name="_Toc329073630"/>
      <w:bookmarkStart w:id="2642" w:name="_Toc329076572"/>
      <w:bookmarkStart w:id="2643" w:name="_Toc335384412"/>
      <w:bookmarkStart w:id="2644" w:name="_Toc335385225"/>
      <w:bookmarkStart w:id="2645" w:name="_Toc335386038"/>
      <w:bookmarkStart w:id="2646" w:name="_Toc335640816"/>
      <w:bookmarkStart w:id="2647" w:name="_Toc336588076"/>
      <w:bookmarkStart w:id="2648" w:name="_Toc336589645"/>
      <w:bookmarkStart w:id="2649" w:name="_Toc336590515"/>
      <w:bookmarkStart w:id="2650" w:name="_Toc336591251"/>
      <w:bookmarkStart w:id="2651" w:name="_Toc336604868"/>
      <w:bookmarkStart w:id="2652" w:name="_Toc336605848"/>
      <w:bookmarkStart w:id="2653" w:name="_Toc337193665"/>
      <w:bookmarkStart w:id="2654" w:name="_Toc337194472"/>
      <w:bookmarkStart w:id="2655" w:name="_Toc337195548"/>
      <w:bookmarkStart w:id="2656" w:name="_Toc337196308"/>
      <w:bookmarkStart w:id="2657" w:name="_Toc337197068"/>
      <w:bookmarkStart w:id="2658" w:name="_Toc337199458"/>
      <w:bookmarkStart w:id="2659" w:name="_Toc337200256"/>
      <w:bookmarkStart w:id="2660" w:name="_Toc337201172"/>
      <w:bookmarkStart w:id="2661" w:name="_Toc337728699"/>
      <w:bookmarkStart w:id="2662" w:name="_Toc337819172"/>
      <w:bookmarkStart w:id="2663" w:name="_Toc338755996"/>
      <w:bookmarkStart w:id="2664" w:name="_Toc339539509"/>
      <w:bookmarkStart w:id="2665" w:name="_Toc340647721"/>
      <w:bookmarkStart w:id="2666" w:name="_Toc340663641"/>
      <w:bookmarkStart w:id="2667" w:name="_Toc341455531"/>
      <w:bookmarkStart w:id="2668" w:name="_Toc341693769"/>
      <w:bookmarkStart w:id="2669" w:name="_Toc341699503"/>
      <w:bookmarkStart w:id="2670" w:name="_Toc341886327"/>
      <w:bookmarkStart w:id="2671" w:name="_Toc341976124"/>
      <w:bookmarkStart w:id="2672" w:name="_Toc342046094"/>
      <w:bookmarkStart w:id="2673" w:name="_Toc343863879"/>
      <w:bookmarkStart w:id="2674" w:name="_Toc348529229"/>
      <w:bookmarkStart w:id="2675" w:name="_Toc348536303"/>
      <w:bookmarkStart w:id="2676" w:name="_Toc348537247"/>
      <w:bookmarkStart w:id="2677" w:name="_Toc348538192"/>
      <w:bookmarkStart w:id="2678" w:name="_Toc348539137"/>
      <w:bookmarkStart w:id="2679" w:name="_Toc348540082"/>
      <w:bookmarkStart w:id="2680" w:name="_Toc348541027"/>
      <w:bookmarkStart w:id="2681" w:name="_Toc348541972"/>
      <w:bookmarkStart w:id="2682" w:name="_Toc348542917"/>
      <w:bookmarkStart w:id="2683" w:name="_Toc348624842"/>
      <w:bookmarkStart w:id="2684" w:name="_Toc348625787"/>
      <w:bookmarkStart w:id="2685" w:name="_Toc354409708"/>
      <w:bookmarkStart w:id="2686" w:name="_Toc354416023"/>
      <w:bookmarkStart w:id="2687" w:name="_Toc73427982"/>
      <w:bookmarkStart w:id="2688" w:name="_Toc74378705"/>
      <w:bookmarkStart w:id="2689" w:name="_Toc252888995"/>
      <w:bookmarkStart w:id="2690" w:name="_Toc277779538"/>
      <w:bookmarkStart w:id="2691" w:name="_Toc363228571"/>
      <w:bookmarkStart w:id="2692" w:name="_Toc73427983"/>
      <w:bookmarkStart w:id="2693"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94" w:name="_Toc252888996"/>
      <w:bookmarkStart w:id="2695" w:name="_Toc277779539"/>
      <w:bookmarkStart w:id="2696" w:name="_Toc363228572"/>
      <w:bookmarkStart w:id="2697" w:name="_Toc73427985"/>
      <w:bookmarkStart w:id="2698" w:name="_Toc252888998"/>
      <w:bookmarkStart w:id="2699" w:name="_Toc445130956"/>
      <w:r w:rsidRPr="00677940">
        <w:rPr>
          <w:rFonts w:ascii="Calibri" w:hAnsi="Calibri"/>
        </w:rPr>
        <w:lastRenderedPageBreak/>
        <w:t>Understanding Spanning-Tree Features</w:t>
      </w:r>
      <w:bookmarkEnd w:id="2694"/>
      <w:bookmarkEnd w:id="2695"/>
      <w:bookmarkEnd w:id="2696"/>
      <w:bookmarkEnd w:id="2697"/>
      <w:bookmarkEnd w:id="2698"/>
      <w:bookmarkEnd w:id="2699"/>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700" w:name="_Toc277779540"/>
      <w:bookmarkStart w:id="2701" w:name="_Toc363228573"/>
      <w:bookmarkStart w:id="2702" w:name="_Toc73427986"/>
      <w:bookmarkStart w:id="2703" w:name="_Toc252888999"/>
      <w:bookmarkStart w:id="2704" w:name="_Toc445130957"/>
      <w:r w:rsidRPr="00677940">
        <w:rPr>
          <w:rFonts w:ascii="Calibri" w:hAnsi="Calibri"/>
        </w:rPr>
        <w:t>STP Overview</w:t>
      </w:r>
      <w:bookmarkEnd w:id="2700"/>
      <w:bookmarkEnd w:id="2701"/>
      <w:bookmarkEnd w:id="2702"/>
      <w:bookmarkEnd w:id="2703"/>
      <w:bookmarkEnd w:id="2704"/>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705" w:name="_Toc277779541"/>
      <w:bookmarkStart w:id="2706" w:name="_Toc363228574"/>
      <w:bookmarkStart w:id="2707" w:name="_Toc73427987"/>
      <w:bookmarkStart w:id="2708" w:name="_Toc252889000"/>
      <w:bookmarkStart w:id="2709" w:name="_Toc445130958"/>
      <w:r w:rsidRPr="00677940">
        <w:rPr>
          <w:rFonts w:ascii="Calibri" w:hAnsi="Calibri"/>
        </w:rPr>
        <w:t>Bridge Protocol Data Units</w:t>
      </w:r>
      <w:bookmarkEnd w:id="2705"/>
      <w:bookmarkEnd w:id="2706"/>
      <w:bookmarkEnd w:id="2707"/>
      <w:bookmarkEnd w:id="2708"/>
      <w:bookmarkEnd w:id="2709"/>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10" w:name="_Toc277779542"/>
      <w:bookmarkStart w:id="2711" w:name="_Toc363228575"/>
      <w:bookmarkStart w:id="2712" w:name="_Toc73427988"/>
      <w:bookmarkStart w:id="2713" w:name="_Toc445130959"/>
      <w:r w:rsidRPr="00677940">
        <w:rPr>
          <w:rFonts w:ascii="Calibri" w:hAnsi="Calibri"/>
        </w:rPr>
        <w:t>Election of Root Switch</w:t>
      </w:r>
      <w:bookmarkEnd w:id="2710"/>
      <w:bookmarkEnd w:id="2711"/>
      <w:bookmarkEnd w:id="2712"/>
      <w:bookmarkEnd w:id="2713"/>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14" w:name="_Toc252889001"/>
      <w:bookmarkStart w:id="2715" w:name="_Toc277779543"/>
      <w:bookmarkStart w:id="2716" w:name="_Toc363228576"/>
      <w:bookmarkStart w:id="2717" w:name="_Toc445130960"/>
      <w:r w:rsidRPr="00677940">
        <w:rPr>
          <w:rFonts w:ascii="Calibri" w:hAnsi="Calibri"/>
        </w:rPr>
        <w:lastRenderedPageBreak/>
        <w:t>Bridge ID, Switch Priority, and Extended System ID</w:t>
      </w:r>
      <w:bookmarkEnd w:id="2714"/>
      <w:bookmarkEnd w:id="2715"/>
      <w:bookmarkEnd w:id="2716"/>
      <w:bookmarkEnd w:id="2717"/>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8" w:name="_Toc252889002"/>
      <w:bookmarkStart w:id="2719"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8"/>
      <w:bookmarkEnd w:id="2719"/>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20" w:name="_Toc277779544"/>
      <w:bookmarkStart w:id="2721" w:name="_Toc363228577"/>
      <w:bookmarkStart w:id="2722" w:name="_Toc252889043"/>
      <w:bookmarkStart w:id="2723" w:name="_Toc277779528"/>
      <w:bookmarkStart w:id="2724" w:name="_Toc445130961"/>
      <w:r w:rsidRPr="00677940">
        <w:rPr>
          <w:rFonts w:ascii="Calibri" w:hAnsi="Calibri"/>
        </w:rPr>
        <w:t>Spanning-Tree Timers</w:t>
      </w:r>
      <w:bookmarkEnd w:id="2720"/>
      <w:bookmarkEnd w:id="2721"/>
      <w:bookmarkEnd w:id="2722"/>
      <w:bookmarkEnd w:id="2723"/>
      <w:bookmarkEnd w:id="2724"/>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25" w:name="_Toc361679445"/>
      <w:bookmarkStart w:id="2726"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25"/>
      <w:bookmarkEnd w:id="2726"/>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7" w:name="_Toc73427989"/>
      <w:bookmarkStart w:id="2728" w:name="_Toc252889003"/>
      <w:bookmarkStart w:id="2729" w:name="_Toc277779545"/>
      <w:bookmarkStart w:id="2730" w:name="_Toc445130962"/>
      <w:r w:rsidRPr="00677940">
        <w:rPr>
          <w:rFonts w:ascii="Calibri" w:hAnsi="Calibri"/>
        </w:rPr>
        <w:t>Creating the Spanning-Tree Topology</w:t>
      </w:r>
      <w:bookmarkEnd w:id="2727"/>
      <w:bookmarkEnd w:id="2728"/>
      <w:bookmarkEnd w:id="2729"/>
      <w:bookmarkEnd w:id="2730"/>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31" w:name="_Toc363228578"/>
      <w:bookmarkStart w:id="2732" w:name="_Toc252889044"/>
      <w:bookmarkStart w:id="2733" w:name="_Toc277779529"/>
      <w:bookmarkStart w:id="2734"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31"/>
      <w:bookmarkEnd w:id="2732"/>
      <w:r w:rsidR="00490D42" w:rsidRPr="00677940">
        <w:rPr>
          <w:rFonts w:ascii="Calibri" w:hAnsi="Calibri"/>
        </w:rPr>
        <w:t>Topology</w:t>
      </w:r>
      <w:bookmarkEnd w:id="2733"/>
      <w:bookmarkEnd w:id="2734"/>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35" w:name="_Toc361679446"/>
      <w:bookmarkStart w:id="2736" w:name="_Toc73428008"/>
      <w:bookmarkStart w:id="2737" w:name="_Toc74378709"/>
      <w:bookmarkStart w:id="2738" w:name="_Toc252889004"/>
      <w:bookmarkStart w:id="2739" w:name="_Toc445130963"/>
      <w:r w:rsidRPr="00677940">
        <w:rPr>
          <w:rFonts w:ascii="Calibri" w:hAnsi="Calibri"/>
        </w:rPr>
        <w:t>Spanning-Tree Interface States</w:t>
      </w:r>
      <w:bookmarkEnd w:id="2735"/>
      <w:bookmarkEnd w:id="2736"/>
      <w:bookmarkEnd w:id="2737"/>
      <w:bookmarkEnd w:id="2738"/>
      <w:bookmarkEnd w:id="2739"/>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40" w:name="_Toc277779546"/>
      <w:bookmarkStart w:id="2741" w:name="_Toc363228579"/>
      <w:bookmarkStart w:id="2742" w:name="_Toc73428009"/>
      <w:bookmarkStart w:id="2743"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40"/>
      <w:bookmarkEnd w:id="2741"/>
      <w:bookmarkEnd w:id="2742"/>
      <w:bookmarkEnd w:id="2743"/>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44" w:name="_Toc252889005"/>
      <w:bookmarkStart w:id="2745" w:name="_Toc277779547"/>
      <w:bookmarkStart w:id="2746" w:name="_Toc363228580"/>
      <w:bookmarkStart w:id="2747" w:name="_Toc73428010"/>
      <w:bookmarkStart w:id="2748" w:name="_Toc252889006"/>
      <w:bookmarkStart w:id="2749" w:name="_Toc445130964"/>
      <w:r w:rsidRPr="00677940">
        <w:rPr>
          <w:rFonts w:ascii="Calibri" w:hAnsi="Calibri"/>
        </w:rPr>
        <w:lastRenderedPageBreak/>
        <w:t>Understanding RSTP</w:t>
      </w:r>
      <w:bookmarkEnd w:id="2744"/>
      <w:bookmarkEnd w:id="2745"/>
      <w:bookmarkEnd w:id="2746"/>
      <w:bookmarkEnd w:id="2747"/>
      <w:bookmarkEnd w:id="2748"/>
      <w:bookmarkEnd w:id="2749"/>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50" w:name="_Toc277779548"/>
      <w:bookmarkStart w:id="2751" w:name="_Toc363228581"/>
      <w:bookmarkStart w:id="2752" w:name="_Toc73428011"/>
      <w:bookmarkStart w:id="2753" w:name="_Toc445130965"/>
      <w:r w:rsidRPr="00677940">
        <w:rPr>
          <w:rFonts w:ascii="Calibri" w:hAnsi="Calibri"/>
        </w:rPr>
        <w:t>RSTP Overview</w:t>
      </w:r>
      <w:bookmarkEnd w:id="2750"/>
      <w:bookmarkEnd w:id="2751"/>
      <w:bookmarkEnd w:id="2752"/>
      <w:bookmarkEnd w:id="2753"/>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54" w:name="_Toc252889007"/>
      <w:bookmarkStart w:id="2755" w:name="_Toc277779549"/>
      <w:bookmarkStart w:id="2756" w:name="_Toc363228582"/>
      <w:bookmarkStart w:id="2757" w:name="_Toc252889046"/>
      <w:bookmarkStart w:id="2758" w:name="_Toc445130966"/>
      <w:r w:rsidRPr="00677940">
        <w:rPr>
          <w:rFonts w:ascii="Calibri" w:hAnsi="Calibri"/>
        </w:rPr>
        <w:t>Port Roles and the Active Topology</w:t>
      </w:r>
      <w:bookmarkEnd w:id="2754"/>
      <w:bookmarkEnd w:id="2755"/>
      <w:bookmarkEnd w:id="2756"/>
      <w:bookmarkEnd w:id="2757"/>
      <w:bookmarkEnd w:id="2758"/>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9" w:name="_Toc277779530"/>
      <w:bookmarkStart w:id="2760"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9"/>
      <w:bookmarkEnd w:id="2760"/>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61" w:name="_Toc361679447"/>
      <w:bookmarkStart w:id="2762" w:name="_Toc73428013"/>
      <w:bookmarkStart w:id="2763" w:name="_Toc252889008"/>
      <w:bookmarkStart w:id="2764" w:name="_Toc277779550"/>
      <w:bookmarkStart w:id="2765" w:name="_Toc445130967"/>
      <w:r w:rsidRPr="00677940">
        <w:rPr>
          <w:rFonts w:ascii="Calibri" w:hAnsi="Calibri"/>
        </w:rPr>
        <w:t>Rapid Convergence</w:t>
      </w:r>
      <w:bookmarkEnd w:id="2761"/>
      <w:bookmarkEnd w:id="2762"/>
      <w:bookmarkEnd w:id="2763"/>
      <w:bookmarkEnd w:id="2764"/>
      <w:bookmarkEnd w:id="2765"/>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66" w:name="_Toc363228583"/>
      <w:bookmarkStart w:id="2767" w:name="_Toc73428350"/>
      <w:bookmarkStart w:id="2768" w:name="_Toc74378910"/>
      <w:bookmarkStart w:id="2769"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66"/>
      <w:bookmarkEnd w:id="2767"/>
      <w:bookmarkEnd w:id="2768"/>
      <w:bookmarkEnd w:id="2769"/>
    </w:p>
    <w:p w14:paraId="44A30881" w14:textId="77777777" w:rsidR="00490D42" w:rsidRPr="00677940" w:rsidRDefault="00490D42" w:rsidP="005C27CF">
      <w:pPr>
        <w:pStyle w:val="3"/>
        <w:ind w:left="0" w:right="20"/>
        <w:rPr>
          <w:rFonts w:ascii="Calibri" w:hAnsi="Calibri"/>
        </w:rPr>
      </w:pPr>
      <w:bookmarkStart w:id="2770" w:name="_Toc252889047"/>
      <w:bookmarkStart w:id="2771" w:name="_Toc361679398"/>
      <w:bookmarkStart w:id="2772" w:name="_Toc252889009"/>
      <w:bookmarkStart w:id="2773" w:name="_Toc277779551"/>
      <w:bookmarkStart w:id="2774" w:name="_Toc445130968"/>
      <w:r w:rsidRPr="00677940">
        <w:rPr>
          <w:rFonts w:ascii="Calibri" w:hAnsi="Calibri"/>
        </w:rPr>
        <w:t>Bridge Protocol Data Unit Format and Processing</w:t>
      </w:r>
      <w:bookmarkEnd w:id="2770"/>
      <w:bookmarkEnd w:id="2771"/>
      <w:bookmarkEnd w:id="2772"/>
      <w:bookmarkEnd w:id="2773"/>
      <w:bookmarkEnd w:id="2774"/>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75" w:name="_Toc363228584"/>
      <w:bookmarkStart w:id="2776" w:name="_Toc252889048"/>
      <w:bookmarkStart w:id="2777" w:name="_Toc277779531"/>
    </w:p>
    <w:p w14:paraId="771CB779" w14:textId="77777777" w:rsidR="00D4405C" w:rsidRPr="00677940" w:rsidRDefault="00252B9E" w:rsidP="005C27CF">
      <w:pPr>
        <w:pStyle w:val="afffff3"/>
        <w:ind w:left="0" w:right="20"/>
        <w:rPr>
          <w:rFonts w:ascii="Calibri" w:hAnsi="Calibri"/>
        </w:rPr>
      </w:pPr>
      <w:bookmarkStart w:id="2778" w:name="_Toc361679448"/>
      <w:bookmarkStart w:id="2779"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75"/>
      <w:bookmarkEnd w:id="2776"/>
      <w:bookmarkEnd w:id="2777"/>
      <w:bookmarkEnd w:id="2778"/>
      <w:bookmarkEnd w:id="2779"/>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80" w:name="_Toc252889010"/>
      <w:bookmarkStart w:id="2781"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82" w:name="_Toc363228585"/>
      <w:bookmarkStart w:id="2783" w:name="_Toc445130969"/>
      <w:r w:rsidRPr="00677940">
        <w:rPr>
          <w:rFonts w:ascii="Calibri" w:hAnsi="Calibri"/>
        </w:rPr>
        <w:lastRenderedPageBreak/>
        <w:t>Understanding MSTP</w:t>
      </w:r>
      <w:bookmarkEnd w:id="2780"/>
      <w:bookmarkEnd w:id="2781"/>
      <w:bookmarkEnd w:id="2782"/>
      <w:bookmarkEnd w:id="2783"/>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84" w:name="_Toc252889011"/>
      <w:bookmarkStart w:id="2785" w:name="_Toc277779553"/>
      <w:bookmarkStart w:id="2786" w:name="_Toc363228586"/>
      <w:bookmarkStart w:id="2787"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84"/>
      <w:bookmarkEnd w:id="2785"/>
      <w:r w:rsidR="00490D42" w:rsidRPr="00677940">
        <w:rPr>
          <w:rFonts w:ascii="Calibri" w:hAnsi="Calibri"/>
        </w:rPr>
        <w:t xml:space="preserve"> over VLANs</w:t>
      </w:r>
      <w:bookmarkEnd w:id="2786"/>
      <w:bookmarkEnd w:id="2787"/>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8" w:name="_Toc252889049"/>
      <w:bookmarkStart w:id="2789" w:name="_Toc277779532"/>
      <w:bookmarkStart w:id="2790" w:name="_Toc361679449"/>
      <w:bookmarkStart w:id="2791" w:name="_Toc445130970"/>
      <w:r w:rsidRPr="00677940">
        <w:rPr>
          <w:rFonts w:ascii="Calibri" w:hAnsi="Calibri"/>
        </w:rPr>
        <w:t xml:space="preserve">MST </w:t>
      </w:r>
      <w:bookmarkEnd w:id="2788"/>
      <w:bookmarkEnd w:id="2789"/>
      <w:r w:rsidR="00252B9E" w:rsidRPr="00677940">
        <w:rPr>
          <w:rFonts w:ascii="Calibri" w:hAnsi="Calibri"/>
        </w:rPr>
        <w:t>Region</w:t>
      </w:r>
      <w:bookmarkEnd w:id="2790"/>
      <w:bookmarkEnd w:id="2791"/>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92" w:name="_Toc252889050"/>
      <w:bookmarkStart w:id="2793" w:name="_Toc277779533"/>
      <w:bookmarkStart w:id="2794" w:name="_Toc361679450"/>
      <w:bookmarkStart w:id="2795" w:name="_Toc445130971"/>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92"/>
      <w:bookmarkEnd w:id="2793"/>
      <w:bookmarkEnd w:id="2794"/>
      <w:bookmarkEnd w:id="2795"/>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96" w:name="_Toc73427994"/>
      <w:bookmarkStart w:id="2797" w:name="_Toc74378706"/>
      <w:bookmarkStart w:id="2798" w:name="_Toc252889013"/>
      <w:bookmarkStart w:id="2799"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96"/>
      <w:bookmarkEnd w:id="2797"/>
      <w:bookmarkEnd w:id="2798"/>
      <w:bookmarkEnd w:id="2799"/>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800" w:name="_Toc277779554"/>
      <w:bookmarkStart w:id="2801" w:name="_Toc363228587"/>
      <w:bookmarkStart w:id="2802" w:name="_Toc73427995"/>
      <w:bookmarkStart w:id="2803" w:name="_Toc391575487"/>
      <w:r w:rsidRPr="00677940">
        <w:rPr>
          <w:rFonts w:ascii="Calibri" w:hAnsi="Calibri"/>
        </w:rPr>
        <w:t>Figure</w:t>
      </w:r>
      <w:r w:rsidR="00490D42" w:rsidRPr="00677940">
        <w:rPr>
          <w:rFonts w:ascii="Calibri" w:hAnsi="Calibri"/>
        </w:rPr>
        <w:t xml:space="preserve"> </w:t>
      </w:r>
      <w:bookmarkEnd w:id="2800"/>
      <w:bookmarkEnd w:id="280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802"/>
      <w:bookmarkEnd w:id="2803"/>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804" w:name="_Toc252889014"/>
      <w:bookmarkStart w:id="2805" w:name="_Toc277779555"/>
      <w:bookmarkStart w:id="2806" w:name="_Toc363228588"/>
      <w:bookmarkStart w:id="2807" w:name="_Toc73428348"/>
      <w:bookmarkStart w:id="2808" w:name="_Toc74378906"/>
      <w:bookmarkStart w:id="2809" w:name="_Toc445130972"/>
      <w:r w:rsidRPr="00677940">
        <w:rPr>
          <w:rFonts w:ascii="Calibri" w:hAnsi="Calibri"/>
        </w:rPr>
        <w:lastRenderedPageBreak/>
        <w:t>Configuring Spanning-Tree Features</w:t>
      </w:r>
      <w:bookmarkEnd w:id="2804"/>
      <w:bookmarkEnd w:id="2805"/>
      <w:bookmarkEnd w:id="2806"/>
      <w:bookmarkEnd w:id="2807"/>
      <w:bookmarkEnd w:id="2808"/>
      <w:bookmarkEnd w:id="2809"/>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10" w:name="_Toc252889052"/>
      <w:bookmarkStart w:id="2811" w:name="_Toc361679399"/>
      <w:bookmarkStart w:id="2812" w:name="_Toc73427996"/>
      <w:bookmarkStart w:id="2813" w:name="_Toc252889015"/>
      <w:bookmarkStart w:id="2814" w:name="_Toc445130973"/>
      <w:r w:rsidRPr="00677940">
        <w:rPr>
          <w:rFonts w:ascii="Calibri" w:hAnsi="Calibri"/>
        </w:rPr>
        <w:t>Default STP Configuration</w:t>
      </w:r>
      <w:bookmarkEnd w:id="2810"/>
      <w:bookmarkEnd w:id="2811"/>
      <w:bookmarkEnd w:id="2812"/>
      <w:bookmarkEnd w:id="2813"/>
      <w:bookmarkEnd w:id="2814"/>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15" w:name="_Toc277779556"/>
      <w:bookmarkStart w:id="2816" w:name="_Toc363228589"/>
      <w:bookmarkStart w:id="2817" w:name="_Toc73427997"/>
      <w:bookmarkStart w:id="2818" w:name="_Toc252889016"/>
      <w:bookmarkStart w:id="2819"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15"/>
      <w:bookmarkEnd w:id="2816"/>
      <w:bookmarkEnd w:id="2817"/>
      <w:bookmarkEnd w:id="2818"/>
      <w:bookmarkEnd w:id="2819"/>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20" w:name="_Toc277779557"/>
      <w:bookmarkStart w:id="2821" w:name="_Toc363228590"/>
      <w:bookmarkStart w:id="2822" w:name="_Toc277779558"/>
      <w:bookmarkStart w:id="2823" w:name="_Toc363228591"/>
      <w:bookmarkStart w:id="2824" w:name="_Toc445130974"/>
      <w:r w:rsidRPr="00677940">
        <w:rPr>
          <w:rFonts w:ascii="Calibri" w:hAnsi="Calibri"/>
        </w:rPr>
        <w:t>STP Configuration Guidelines</w:t>
      </w:r>
      <w:bookmarkEnd w:id="2820"/>
      <w:bookmarkEnd w:id="2821"/>
      <w:bookmarkEnd w:id="2822"/>
      <w:bookmarkEnd w:id="2823"/>
      <w:bookmarkEnd w:id="2824"/>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25" w:name="_Toc73428000"/>
      <w:bookmarkStart w:id="2826" w:name="_Toc252889018"/>
      <w:bookmarkStart w:id="2827" w:name="_Toc277779559"/>
      <w:bookmarkStart w:id="2828" w:name="_Toc363228592"/>
      <w:bookmarkStart w:id="2829" w:name="_Toc445130975"/>
      <w:r w:rsidRPr="00677940">
        <w:rPr>
          <w:rFonts w:ascii="Calibri" w:hAnsi="Calibri"/>
        </w:rPr>
        <w:t>Enabling STP</w:t>
      </w:r>
      <w:bookmarkEnd w:id="2825"/>
      <w:bookmarkEnd w:id="2826"/>
      <w:bookmarkEnd w:id="2827"/>
      <w:bookmarkEnd w:id="2828"/>
      <w:bookmarkEnd w:id="2829"/>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lastRenderedPageBreak/>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30" w:name="_Toc73428001"/>
      <w:bookmarkStart w:id="2831" w:name="_Toc445130976"/>
      <w:r w:rsidRPr="00677940">
        <w:rPr>
          <w:rFonts w:ascii="Calibri" w:hAnsi="Calibri"/>
        </w:rPr>
        <w:t>Enable STP in no default Bridge</w:t>
      </w:r>
      <w:bookmarkEnd w:id="2830"/>
      <w:bookmarkEnd w:id="2831"/>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32" w:name="_Toc252889019"/>
      <w:bookmarkStart w:id="2833" w:name="_Toc277779560"/>
      <w:bookmarkStart w:id="2834" w:name="_Toc363228593"/>
      <w:bookmarkStart w:id="2835" w:name="_Toc445130977"/>
      <w:r w:rsidRPr="00677940">
        <w:rPr>
          <w:rFonts w:ascii="Calibri" w:hAnsi="Calibri"/>
        </w:rPr>
        <w:t>Configuring the Port Priority</w:t>
      </w:r>
      <w:bookmarkEnd w:id="2832"/>
      <w:bookmarkEnd w:id="2833"/>
      <w:bookmarkEnd w:id="2834"/>
      <w:bookmarkEnd w:id="2835"/>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36" w:name="_Toc73428002"/>
      <w:bookmarkStart w:id="2837"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36"/>
      <w:bookmarkEnd w:id="2837"/>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8" w:name="_Toc252889020"/>
      <w:bookmarkStart w:id="2839" w:name="_Toc277779561"/>
      <w:bookmarkStart w:id="2840" w:name="_Toc363228594"/>
      <w:bookmarkStart w:id="2841" w:name="_Toc445130978"/>
      <w:r w:rsidRPr="00677940">
        <w:rPr>
          <w:rFonts w:ascii="Calibri" w:hAnsi="Calibri"/>
        </w:rPr>
        <w:t>Configuring the Path Cost</w:t>
      </w:r>
      <w:bookmarkEnd w:id="2838"/>
      <w:bookmarkEnd w:id="2839"/>
      <w:bookmarkEnd w:id="2840"/>
      <w:bookmarkEnd w:id="2841"/>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42" w:name="_Toc73428003"/>
      <w:bookmarkStart w:id="2843"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42"/>
      <w:bookmarkEnd w:id="2843"/>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44" w:name="_Toc252889021"/>
      <w:bookmarkStart w:id="2845" w:name="_Toc277779562"/>
      <w:bookmarkStart w:id="2846" w:name="_Toc363228595"/>
      <w:bookmarkStart w:id="2847" w:name="_Toc445130979"/>
      <w:r w:rsidRPr="00677940">
        <w:rPr>
          <w:rFonts w:ascii="Calibri" w:hAnsi="Calibri"/>
        </w:rPr>
        <w:lastRenderedPageBreak/>
        <w:t>Configuring the Switch Priority of a VLAN</w:t>
      </w:r>
      <w:bookmarkEnd w:id="2844"/>
      <w:bookmarkEnd w:id="2845"/>
      <w:bookmarkEnd w:id="2846"/>
      <w:bookmarkEnd w:id="2847"/>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8" w:name="_Toc73428004"/>
      <w:bookmarkStart w:id="2849"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8"/>
      <w:bookmarkEnd w:id="2849"/>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50" w:name="_Toc252889022"/>
      <w:bookmarkStart w:id="2851" w:name="_Toc277779563"/>
      <w:bookmarkStart w:id="2852" w:name="_Toc363228596"/>
      <w:bookmarkStart w:id="2853" w:name="_Toc445130980"/>
      <w:r w:rsidRPr="00677940">
        <w:rPr>
          <w:rFonts w:ascii="Calibri" w:hAnsi="Calibri"/>
        </w:rPr>
        <w:lastRenderedPageBreak/>
        <w:t>Configuring the Hello Time</w:t>
      </w:r>
      <w:bookmarkEnd w:id="2850"/>
      <w:bookmarkEnd w:id="2851"/>
      <w:bookmarkEnd w:id="2852"/>
      <w:bookmarkEnd w:id="2853"/>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54" w:name="_Toc73428005"/>
      <w:bookmarkStart w:id="2855"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54"/>
      <w:bookmarkEnd w:id="2855"/>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56" w:name="_Toc252889023"/>
      <w:bookmarkStart w:id="2857" w:name="_Toc277779564"/>
      <w:bookmarkStart w:id="2858" w:name="_Toc363228597"/>
      <w:bookmarkStart w:id="2859" w:name="_Toc445130981"/>
      <w:r w:rsidRPr="00677940">
        <w:rPr>
          <w:rFonts w:ascii="Calibri" w:hAnsi="Calibri"/>
        </w:rPr>
        <w:lastRenderedPageBreak/>
        <w:t>Configuring the Forwarding-Delay Time for a VLAN</w:t>
      </w:r>
      <w:bookmarkEnd w:id="2856"/>
      <w:bookmarkEnd w:id="2857"/>
      <w:bookmarkEnd w:id="2858"/>
      <w:bookmarkEnd w:id="2859"/>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60" w:name="_Toc277779565"/>
      <w:bookmarkStart w:id="2861"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60"/>
      <w:bookmarkEnd w:id="2861"/>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62" w:name="_Toc363228598"/>
      <w:bookmarkStart w:id="2863" w:name="_Toc252889024"/>
      <w:bookmarkStart w:id="2864" w:name="_Toc277779566"/>
      <w:bookmarkStart w:id="2865" w:name="_Toc363228599"/>
      <w:bookmarkStart w:id="2866" w:name="_Toc445130982"/>
      <w:r w:rsidRPr="00677940">
        <w:rPr>
          <w:rFonts w:ascii="Calibri" w:hAnsi="Calibri"/>
        </w:rPr>
        <w:t>Configuring the Maximum-Aging Time for a VLAN</w:t>
      </w:r>
      <w:bookmarkEnd w:id="2862"/>
      <w:bookmarkEnd w:id="2863"/>
      <w:bookmarkEnd w:id="2864"/>
      <w:bookmarkEnd w:id="2865"/>
      <w:bookmarkEnd w:id="2866"/>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7"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7"/>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8" w:name="_Toc363228602"/>
      <w:bookmarkStart w:id="2869" w:name="_Toc277779570"/>
      <w:bookmarkStart w:id="2870" w:name="_Toc445130983"/>
      <w:r w:rsidRPr="00677940">
        <w:rPr>
          <w:rFonts w:ascii="Calibri" w:hAnsi="Calibri"/>
        </w:rPr>
        <w:lastRenderedPageBreak/>
        <w:t>Changing the Max-hops for switch</w:t>
      </w:r>
      <w:bookmarkEnd w:id="2868"/>
      <w:bookmarkEnd w:id="2869"/>
      <w:bookmarkEnd w:id="2870"/>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71" w:name="_Toc363228603"/>
      <w:bookmarkStart w:id="2872" w:name="_Toc277779571"/>
      <w:bookmarkStart w:id="2873" w:name="_Toc445130984"/>
      <w:r w:rsidRPr="00677940">
        <w:rPr>
          <w:rFonts w:ascii="Calibri" w:hAnsi="Calibri"/>
        </w:rPr>
        <w:t>Changing the Spanning-Tree mode for switch</w:t>
      </w:r>
      <w:bookmarkEnd w:id="2871"/>
      <w:bookmarkEnd w:id="2872"/>
      <w:bookmarkEnd w:id="2873"/>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74" w:name="_Toc363228604"/>
      <w:bookmarkStart w:id="2875"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74"/>
      <w:bookmarkEnd w:id="2875"/>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76" w:name="_Toc73428030"/>
      <w:bookmarkStart w:id="2877" w:name="_Toc363228605"/>
      <w:bookmarkStart w:id="2878" w:name="_Toc445130985"/>
      <w:bookmarkStart w:id="2879" w:name="_Toc252889027"/>
      <w:bookmarkStart w:id="2880" w:name="_Toc277779572"/>
      <w:r w:rsidRPr="00677940">
        <w:rPr>
          <w:rFonts w:ascii="Calibri" w:hAnsi="Calibri"/>
        </w:rPr>
        <w:lastRenderedPageBreak/>
        <w:t>Configuring portfast for switch</w:t>
      </w:r>
      <w:bookmarkEnd w:id="2876"/>
      <w:bookmarkEnd w:id="2877"/>
      <w:bookmarkEnd w:id="2878"/>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81" w:name="_Toc277779573"/>
      <w:bookmarkStart w:id="2882" w:name="_Toc363228606"/>
      <w:bookmarkStart w:id="2883" w:name="_Toc445130986"/>
      <w:r w:rsidRPr="00677940">
        <w:rPr>
          <w:rFonts w:ascii="Calibri" w:hAnsi="Calibri"/>
        </w:rPr>
        <w:t>Changing transmit-holdcount for switch</w:t>
      </w:r>
      <w:bookmarkEnd w:id="2881"/>
      <w:bookmarkEnd w:id="2882"/>
      <w:bookmarkEnd w:id="2883"/>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84" w:name="_Toc277779574"/>
      <w:bookmarkStart w:id="2885" w:name="_Toc363228607"/>
      <w:bookmarkStart w:id="2886" w:name="_Toc445130987"/>
      <w:r w:rsidRPr="00677940">
        <w:rPr>
          <w:rFonts w:ascii="Calibri" w:hAnsi="Calibri"/>
        </w:rPr>
        <w:t>Changing Cisco-interoperability for switch</w:t>
      </w:r>
      <w:bookmarkEnd w:id="2884"/>
      <w:bookmarkEnd w:id="2885"/>
      <w:bookmarkEnd w:id="2886"/>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7" w:name="_Toc277779575"/>
      <w:bookmarkStart w:id="2888" w:name="_Toc363228608"/>
      <w:bookmarkStart w:id="2889" w:name="_Toc445130988"/>
      <w:r w:rsidRPr="00677940">
        <w:rPr>
          <w:rFonts w:ascii="Calibri" w:hAnsi="Calibri"/>
        </w:rPr>
        <w:t>Configuring autoedge for port</w:t>
      </w:r>
      <w:bookmarkEnd w:id="2887"/>
      <w:bookmarkEnd w:id="2888"/>
      <w:bookmarkEnd w:id="2889"/>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90" w:name="_Toc277779576"/>
      <w:bookmarkStart w:id="2891" w:name="_Toc363228609"/>
      <w:bookmarkStart w:id="2892" w:name="_Toc445130989"/>
      <w:r w:rsidRPr="00677940">
        <w:rPr>
          <w:rFonts w:ascii="Calibri" w:hAnsi="Calibri"/>
        </w:rPr>
        <w:lastRenderedPageBreak/>
        <w:t>Configuring the Port as Edge Port</w:t>
      </w:r>
      <w:bookmarkEnd w:id="2890"/>
      <w:bookmarkEnd w:id="2891"/>
      <w:bookmarkEnd w:id="2892"/>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93"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93"/>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94" w:name="_Toc277779577"/>
      <w:bookmarkStart w:id="2895" w:name="_Toc363228610"/>
      <w:bookmarkStart w:id="2896" w:name="_Toc277779578"/>
      <w:bookmarkStart w:id="2897" w:name="_Toc445130990"/>
      <w:r w:rsidRPr="00677940">
        <w:rPr>
          <w:rFonts w:ascii="Calibri" w:hAnsi="Calibri"/>
        </w:rPr>
        <w:t>Specifying the Link Type to Ensure Rapid Transitions</w:t>
      </w:r>
      <w:bookmarkEnd w:id="2894"/>
      <w:bookmarkEnd w:id="2895"/>
      <w:bookmarkEnd w:id="2896"/>
      <w:bookmarkEnd w:id="2897"/>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8"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8"/>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lastRenderedPageBreak/>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9" w:name="_Toc363228611"/>
      <w:bookmarkStart w:id="2900" w:name="_Toc277779579"/>
      <w:bookmarkStart w:id="2901" w:name="_Toc445130991"/>
      <w:r w:rsidRPr="00677940">
        <w:rPr>
          <w:rFonts w:ascii="Calibri" w:hAnsi="Calibri"/>
        </w:rPr>
        <w:t>Configuring force-version for port</w:t>
      </w:r>
      <w:bookmarkEnd w:id="2899"/>
      <w:bookmarkEnd w:id="2900"/>
      <w:bookmarkEnd w:id="2901"/>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902" w:name="_Toc363228612"/>
      <w:bookmarkStart w:id="2903" w:name="_Toc361679451"/>
      <w:bookmarkStart w:id="2904" w:name="_Toc445130992"/>
      <w:r w:rsidRPr="00677940">
        <w:rPr>
          <w:rFonts w:ascii="Calibri" w:hAnsi="Calibri"/>
        </w:rPr>
        <w:lastRenderedPageBreak/>
        <w:t>Configuring root guard for port</w:t>
      </w:r>
      <w:bookmarkEnd w:id="2902"/>
      <w:bookmarkEnd w:id="2903"/>
      <w:bookmarkEnd w:id="2904"/>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905" w:name="_Toc277779580"/>
      <w:bookmarkStart w:id="2906" w:name="_Toc363228613"/>
      <w:bookmarkStart w:id="2907" w:name="_Toc445130993"/>
      <w:r w:rsidRPr="00677940">
        <w:rPr>
          <w:rFonts w:ascii="Calibri" w:hAnsi="Calibri"/>
        </w:rPr>
        <w:lastRenderedPageBreak/>
        <w:t>Configuring hello-time for port</w:t>
      </w:r>
      <w:bookmarkEnd w:id="2905"/>
      <w:bookmarkEnd w:id="2906"/>
      <w:bookmarkEnd w:id="2907"/>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8" w:name="_Toc277779581"/>
      <w:bookmarkStart w:id="2909" w:name="_Toc337198638"/>
      <w:bookmarkStart w:id="2910" w:name="_Toc445130994"/>
      <w:r w:rsidRPr="00677940">
        <w:rPr>
          <w:rFonts w:ascii="Calibri" w:hAnsi="Calibri"/>
        </w:rPr>
        <w:t>Configuring portfast for port</w:t>
      </w:r>
      <w:bookmarkEnd w:id="2908"/>
      <w:bookmarkEnd w:id="2909"/>
      <w:bookmarkEnd w:id="2910"/>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11" w:name="_Toc445130995"/>
      <w:r w:rsidRPr="00677940">
        <w:rPr>
          <w:rFonts w:ascii="Calibri" w:hAnsi="Calibri"/>
        </w:rPr>
        <w:t>Configuring transmit-holdcount for port</w:t>
      </w:r>
      <w:bookmarkEnd w:id="2911"/>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12" w:name="_Toc445130996"/>
      <w:r w:rsidRPr="00677940">
        <w:rPr>
          <w:rFonts w:ascii="Calibri" w:hAnsi="Calibri"/>
        </w:rPr>
        <w:t>Configuring restricted-role for port</w:t>
      </w:r>
      <w:bookmarkEnd w:id="2912"/>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13" w:name="_Toc445130997"/>
      <w:r w:rsidRPr="00677940">
        <w:rPr>
          <w:rFonts w:ascii="Calibri" w:hAnsi="Calibri"/>
        </w:rPr>
        <w:lastRenderedPageBreak/>
        <w:t>Configuring restricted-tcn for port</w:t>
      </w:r>
      <w:bookmarkEnd w:id="2913"/>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9"/>
    <w:bookmarkEnd w:id="2880"/>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14" w:name="_Toc277779582"/>
      <w:bookmarkStart w:id="2915"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14"/>
      <w:bookmarkEnd w:id="2915"/>
    </w:p>
    <w:p w14:paraId="660F35E9" w14:textId="77777777" w:rsidR="00490D42" w:rsidRPr="00677940" w:rsidRDefault="00490D42" w:rsidP="0021019A">
      <w:pPr>
        <w:pStyle w:val="2"/>
        <w:ind w:right="20"/>
        <w:rPr>
          <w:rFonts w:ascii="Calibri" w:hAnsi="Calibri"/>
        </w:rPr>
      </w:pPr>
      <w:bookmarkStart w:id="2916" w:name="_Toc363228615"/>
      <w:bookmarkStart w:id="2917" w:name="_Toc277779583"/>
      <w:bookmarkStart w:id="2918" w:name="_Toc445130998"/>
      <w:r w:rsidRPr="00677940">
        <w:rPr>
          <w:rFonts w:ascii="Calibri" w:hAnsi="Calibri"/>
        </w:rPr>
        <w:lastRenderedPageBreak/>
        <w:t>Configuring MSTP Features</w:t>
      </w:r>
      <w:bookmarkEnd w:id="2916"/>
      <w:bookmarkEnd w:id="2917"/>
      <w:bookmarkEnd w:id="2918"/>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9" w:name="_Toc363228616"/>
      <w:bookmarkStart w:id="2920" w:name="_Toc277779584"/>
      <w:bookmarkStart w:id="2921" w:name="_Toc445130999"/>
      <w:r w:rsidRPr="00677940">
        <w:rPr>
          <w:rFonts w:ascii="Calibri" w:hAnsi="Calibri"/>
        </w:rPr>
        <w:t>Instance Creation and VLAN</w:t>
      </w:r>
      <w:bookmarkEnd w:id="2919"/>
      <w:r w:rsidRPr="00677940">
        <w:rPr>
          <w:rFonts w:ascii="Calibri" w:hAnsi="Calibri"/>
        </w:rPr>
        <w:t xml:space="preserve"> Connection</w:t>
      </w:r>
      <w:bookmarkEnd w:id="2920"/>
      <w:bookmarkEnd w:id="2921"/>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22" w:name="_Toc363228617"/>
      <w:bookmarkStart w:id="2923" w:name="_Toc73428006"/>
      <w:bookmarkStart w:id="2924" w:name="_Toc445131000"/>
      <w:r w:rsidRPr="00677940">
        <w:rPr>
          <w:rFonts w:ascii="Calibri" w:hAnsi="Calibri"/>
        </w:rPr>
        <w:lastRenderedPageBreak/>
        <w:t>I</w:t>
      </w:r>
      <w:r w:rsidR="00490D42" w:rsidRPr="00677940">
        <w:rPr>
          <w:rFonts w:ascii="Calibri" w:hAnsi="Calibri"/>
        </w:rPr>
        <w:t>nstance and port configuration</w:t>
      </w:r>
      <w:bookmarkEnd w:id="2922"/>
      <w:bookmarkEnd w:id="2923"/>
      <w:bookmarkEnd w:id="2924"/>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25" w:name="_Toc74378707"/>
      <w:bookmarkStart w:id="2926" w:name="_Toc252889029"/>
      <w:bookmarkStart w:id="2927" w:name="_Toc277779585"/>
      <w:bookmarkStart w:id="2928" w:name="_Toc445131001"/>
      <w:r w:rsidRPr="00677940">
        <w:rPr>
          <w:rFonts w:ascii="Calibri" w:hAnsi="Calibri"/>
        </w:rPr>
        <w:t>Setting region and revision number for MST</w:t>
      </w:r>
      <w:bookmarkEnd w:id="2925"/>
      <w:bookmarkEnd w:id="2926"/>
      <w:bookmarkEnd w:id="2927"/>
      <w:bookmarkEnd w:id="2928"/>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9" w:name="_Toc363228618"/>
      <w:bookmarkStart w:id="2930" w:name="_Toc254279620"/>
      <w:bookmarkStart w:id="2931" w:name="_Toc445131002"/>
      <w:r w:rsidRPr="00677940">
        <w:rPr>
          <w:rFonts w:ascii="Calibri" w:hAnsi="Calibri"/>
        </w:rPr>
        <w:lastRenderedPageBreak/>
        <w:t>Pathcost for MSTP</w:t>
      </w:r>
      <w:bookmarkEnd w:id="2929"/>
      <w:bookmarkEnd w:id="2930"/>
      <w:bookmarkEnd w:id="2931"/>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32" w:name="_Toc277779586"/>
      <w:bookmarkStart w:id="2933" w:name="_Toc363228619"/>
      <w:bookmarkStart w:id="2934" w:name="_Toc124060360"/>
      <w:bookmarkStart w:id="2935" w:name="_Toc198008621"/>
      <w:bookmarkStart w:id="2936" w:name="_Toc198545022"/>
      <w:bookmarkStart w:id="2937" w:name="_Toc445131003"/>
      <w:r w:rsidRPr="00677940">
        <w:rPr>
          <w:rFonts w:ascii="Calibri" w:hAnsi="Calibri"/>
        </w:rPr>
        <w:lastRenderedPageBreak/>
        <w:t>Displaying the Spanning-Tree Status</w:t>
      </w:r>
      <w:bookmarkEnd w:id="2932"/>
      <w:bookmarkEnd w:id="2933"/>
      <w:bookmarkEnd w:id="2934"/>
      <w:bookmarkEnd w:id="2935"/>
      <w:bookmarkEnd w:id="2936"/>
      <w:bookmarkEnd w:id="2937"/>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8" w:name="_Toc277779587"/>
      <w:bookmarkStart w:id="2939" w:name="_Toc363228620"/>
      <w:bookmarkStart w:id="2940" w:name="_Toc124060361"/>
      <w:bookmarkStart w:id="2941" w:name="_Toc445131004"/>
      <w:r w:rsidRPr="00677940">
        <w:rPr>
          <w:rFonts w:ascii="Calibri" w:hAnsi="Calibri"/>
        </w:rPr>
        <w:lastRenderedPageBreak/>
        <w:t>Configuring Bridge MAC Forwarding</w:t>
      </w:r>
      <w:bookmarkEnd w:id="2938"/>
      <w:bookmarkEnd w:id="2939"/>
      <w:bookmarkEnd w:id="2940"/>
      <w:bookmarkEnd w:id="2941"/>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42" w:name="_Toc198008622"/>
      <w:bookmarkStart w:id="2943" w:name="_Toc198545023"/>
      <w:bookmarkStart w:id="2944"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45" w:name="_Toc363228621"/>
      <w:bookmarkStart w:id="2946" w:name="_Toc198008633"/>
      <w:bookmarkStart w:id="2947" w:name="_Toc445131005"/>
      <w:r w:rsidRPr="00677940">
        <w:rPr>
          <w:rFonts w:ascii="Calibri" w:hAnsi="Calibri"/>
        </w:rPr>
        <w:lastRenderedPageBreak/>
        <w:t>Self-loop Detection</w:t>
      </w:r>
      <w:bookmarkEnd w:id="2942"/>
      <w:bookmarkEnd w:id="2943"/>
      <w:bookmarkEnd w:id="2944"/>
      <w:bookmarkEnd w:id="2945"/>
      <w:bookmarkEnd w:id="2946"/>
      <w:bookmarkEnd w:id="2947"/>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8" w:name="_Toc334459750"/>
      <w:bookmarkStart w:id="2949" w:name="_Toc363228622"/>
      <w:bookmarkStart w:id="2950" w:name="_Toc333565878"/>
      <w:bookmarkStart w:id="2951" w:name="_Toc298856761"/>
      <w:bookmarkStart w:id="2952" w:name="_Toc445131006"/>
      <w:r w:rsidRPr="00677940">
        <w:rPr>
          <w:rFonts w:ascii="Calibri" w:hAnsi="Calibri"/>
        </w:rPr>
        <w:t>Understanding Self-loop Detection</w:t>
      </w:r>
      <w:bookmarkEnd w:id="2948"/>
      <w:bookmarkEnd w:id="2949"/>
      <w:bookmarkEnd w:id="2950"/>
      <w:bookmarkEnd w:id="2951"/>
      <w:bookmarkEnd w:id="2952"/>
    </w:p>
    <w:p w14:paraId="52FBDC68" w14:textId="77777777" w:rsidR="00490D42" w:rsidRPr="00677940" w:rsidRDefault="00490D42" w:rsidP="00233F7B">
      <w:pPr>
        <w:pStyle w:val="a3"/>
        <w:ind w:left="0" w:right="20"/>
        <w:rPr>
          <w:rFonts w:ascii="Calibri" w:hAnsi="Calibri"/>
        </w:rPr>
      </w:pPr>
      <w:bookmarkStart w:id="2953"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54" w:name="_Toc391575489"/>
      <w:bookmarkEnd w:id="295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54"/>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55" w:name="_Toc124060362"/>
      <w:bookmarkStart w:id="2956" w:name="_Toc334459751"/>
      <w:bookmarkStart w:id="2957" w:name="_Toc363228623"/>
      <w:bookmarkStart w:id="2958" w:name="_Toc445131007"/>
      <w:r w:rsidRPr="00677940">
        <w:rPr>
          <w:rFonts w:ascii="Calibri" w:hAnsi="Calibri"/>
        </w:rPr>
        <w:t>Default SLD Configuration</w:t>
      </w:r>
      <w:bookmarkEnd w:id="2955"/>
      <w:bookmarkEnd w:id="2956"/>
      <w:bookmarkEnd w:id="2957"/>
      <w:bookmarkEnd w:id="2958"/>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9" w:name="_Toc363228624"/>
      <w:bookmarkStart w:id="2960" w:name="_Toc124060363"/>
      <w:bookmarkStart w:id="2961" w:name="_Toc363228625"/>
      <w:bookmarkStart w:id="2962"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9"/>
      <w:bookmarkEnd w:id="2960"/>
      <w:bookmarkEnd w:id="2961"/>
      <w:bookmarkEnd w:id="2962"/>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63" w:name="_Toc124060364"/>
      <w:bookmarkStart w:id="2964" w:name="_Toc124060365"/>
      <w:bookmarkStart w:id="2965" w:name="_Toc363228626"/>
      <w:bookmarkStart w:id="2966" w:name="_Toc363228627"/>
    </w:p>
    <w:p w14:paraId="5853A391" w14:textId="77777777" w:rsidR="00490D42" w:rsidRPr="00677940" w:rsidRDefault="00490D42" w:rsidP="00233F7B">
      <w:pPr>
        <w:pStyle w:val="3"/>
        <w:ind w:left="0" w:right="20"/>
        <w:rPr>
          <w:rFonts w:ascii="Calibri" w:hAnsi="Calibri"/>
        </w:rPr>
      </w:pPr>
      <w:bookmarkStart w:id="2967" w:name="_Toc445131008"/>
      <w:r w:rsidRPr="00677940">
        <w:rPr>
          <w:rFonts w:ascii="Calibri" w:hAnsi="Calibri"/>
        </w:rPr>
        <w:t>Configuring Self-loop Detection</w:t>
      </w:r>
      <w:bookmarkEnd w:id="2963"/>
      <w:bookmarkEnd w:id="2964"/>
      <w:bookmarkEnd w:id="2965"/>
      <w:bookmarkEnd w:id="2966"/>
      <w:bookmarkEnd w:id="2967"/>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8" w:name="_Toc363228628"/>
      <w:bookmarkStart w:id="2969" w:name="_Toc363228629"/>
      <w:r w:rsidRPr="00677940">
        <w:rPr>
          <w:rFonts w:ascii="Calibri" w:hAnsi="Calibri"/>
        </w:rPr>
        <w:t>Enabling Self-loop Detection on System</w:t>
      </w:r>
      <w:bookmarkEnd w:id="2968"/>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70" w:name="_Toc363228630"/>
      <w:r w:rsidRPr="00677940">
        <w:rPr>
          <w:rFonts w:ascii="Calibri" w:hAnsi="Calibri"/>
        </w:rPr>
        <w:t>Enabling Self-loop Detection</w:t>
      </w:r>
      <w:bookmarkEnd w:id="2969"/>
      <w:r w:rsidRPr="00677940">
        <w:rPr>
          <w:rFonts w:ascii="Calibri" w:hAnsi="Calibri"/>
        </w:rPr>
        <w:t xml:space="preserve"> on Interface</w:t>
      </w:r>
      <w:bookmarkEnd w:id="2970"/>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71" w:name="_Toc334459752"/>
            <w:r w:rsidRPr="00677940">
              <w:rPr>
                <w:rFonts w:ascii="Calibri" w:hAnsi="Calibri"/>
              </w:rPr>
              <w:t>Configure terminal</w:t>
            </w:r>
            <w:bookmarkEnd w:id="2971"/>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72" w:name="_Toc124060367"/>
      <w:bookmarkStart w:id="2973"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72"/>
      <w:bookmarkEnd w:id="2973"/>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74"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74"/>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75" w:name="_Toc295894131"/>
      <w:r w:rsidRPr="00677940">
        <w:rPr>
          <w:rFonts w:ascii="Calibri" w:hAnsi="Calibri"/>
        </w:rPr>
        <w:t>Changing SLD Action</w:t>
      </w:r>
      <w:bookmarkEnd w:id="2975"/>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76" w:name="_Toc295987291"/>
      <w:bookmarkStart w:id="2977" w:name="_Toc296000221"/>
      <w:bookmarkStart w:id="2978" w:name="_Toc296001315"/>
      <w:bookmarkStart w:id="2979" w:name="_Toc296020346"/>
      <w:bookmarkStart w:id="2980" w:name="_Toc445131009"/>
      <w:r w:rsidRPr="00677940">
        <w:rPr>
          <w:rFonts w:ascii="Calibri" w:hAnsi="Calibri"/>
        </w:rPr>
        <w:t>Displaying Self-loop Status</w:t>
      </w:r>
      <w:bookmarkEnd w:id="2976"/>
      <w:bookmarkEnd w:id="2977"/>
      <w:bookmarkEnd w:id="2978"/>
      <w:bookmarkEnd w:id="2979"/>
      <w:bookmarkEnd w:id="2980"/>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81" w:name="_Toc296083580"/>
      <w:bookmarkStart w:id="2982" w:name="_Toc296087051"/>
      <w:bookmarkStart w:id="2983" w:name="_Toc391378364"/>
      <w:bookmarkStart w:id="2984" w:name="_Toc445131010"/>
      <w:r w:rsidRPr="00677940">
        <w:rPr>
          <w:rFonts w:ascii="Calibri" w:hAnsi="Calibri"/>
        </w:rPr>
        <w:lastRenderedPageBreak/>
        <w:t>BFD (Bidirectional Forwarding Detection)</w:t>
      </w:r>
      <w:bookmarkEnd w:id="2981"/>
      <w:bookmarkEnd w:id="2982"/>
      <w:bookmarkEnd w:id="2983"/>
      <w:bookmarkEnd w:id="2984"/>
    </w:p>
    <w:p w14:paraId="093D790B" w14:textId="77777777" w:rsidR="00490D42" w:rsidRPr="00677940" w:rsidRDefault="00490D42" w:rsidP="0021019A">
      <w:pPr>
        <w:pStyle w:val="-1"/>
        <w:ind w:right="20"/>
        <w:rPr>
          <w:rFonts w:ascii="Calibri" w:hAnsi="Calibri"/>
        </w:rPr>
      </w:pPr>
      <w:bookmarkStart w:id="2985" w:name="_Toc296176561"/>
      <w:bookmarkStart w:id="2986" w:name="_Toc296177336"/>
      <w:bookmarkStart w:id="2987" w:name="_Toc296180943"/>
      <w:bookmarkStart w:id="2988" w:name="_Toc296182020"/>
      <w:bookmarkStart w:id="2989" w:name="_Toc296182794"/>
      <w:bookmarkStart w:id="2990" w:name="_Toc296184033"/>
      <w:bookmarkStart w:id="2991" w:name="_Toc296339863"/>
      <w:bookmarkStart w:id="2992" w:name="_Toc296340643"/>
      <w:bookmarkStart w:id="2993" w:name="_Toc296671357"/>
      <w:bookmarkStart w:id="2994" w:name="_Toc296671836"/>
      <w:bookmarkStart w:id="2995" w:name="_Toc296690656"/>
      <w:bookmarkStart w:id="2996" w:name="_Toc296959265"/>
      <w:bookmarkStart w:id="2997" w:name="_Toc297822537"/>
      <w:bookmarkStart w:id="2998" w:name="_Toc306024389"/>
      <w:bookmarkStart w:id="2999" w:name="_Toc306029284"/>
      <w:bookmarkStart w:id="3000" w:name="_Toc306092041"/>
      <w:bookmarkStart w:id="3001" w:name="_Toc306093378"/>
      <w:bookmarkStart w:id="3002" w:name="_Toc306283345"/>
      <w:bookmarkStart w:id="3003" w:name="_Toc306284150"/>
      <w:bookmarkStart w:id="3004" w:name="_Toc306284955"/>
      <w:bookmarkStart w:id="3005" w:name="_Toc325378223"/>
      <w:bookmarkStart w:id="3006" w:name="_Toc327782413"/>
      <w:bookmarkStart w:id="3007" w:name="_Toc329073632"/>
      <w:bookmarkStart w:id="3008" w:name="_Toc329076574"/>
      <w:bookmarkStart w:id="3009" w:name="_Toc335384414"/>
      <w:bookmarkStart w:id="3010" w:name="_Toc335385227"/>
      <w:bookmarkStart w:id="3011" w:name="_Toc335386040"/>
      <w:bookmarkStart w:id="3012" w:name="_Toc335640818"/>
      <w:bookmarkStart w:id="3013" w:name="_Toc336588078"/>
      <w:bookmarkStart w:id="3014" w:name="_Toc336589647"/>
      <w:bookmarkStart w:id="3015" w:name="_Toc336590517"/>
      <w:bookmarkStart w:id="3016" w:name="_Toc336591253"/>
      <w:bookmarkStart w:id="3017" w:name="_Toc336604870"/>
      <w:bookmarkStart w:id="3018" w:name="_Toc336605850"/>
      <w:bookmarkStart w:id="3019" w:name="_Toc337193667"/>
      <w:bookmarkStart w:id="3020" w:name="_Toc337194474"/>
      <w:bookmarkStart w:id="3021" w:name="_Toc337195550"/>
      <w:bookmarkStart w:id="3022" w:name="_Toc337196310"/>
      <w:bookmarkStart w:id="3023" w:name="_Toc337197070"/>
      <w:bookmarkStart w:id="3024" w:name="_Toc337199460"/>
      <w:bookmarkStart w:id="3025" w:name="_Toc337200258"/>
      <w:bookmarkStart w:id="3026" w:name="_Toc337201174"/>
      <w:bookmarkStart w:id="3027" w:name="_Toc337728701"/>
      <w:bookmarkStart w:id="3028" w:name="_Toc337819174"/>
      <w:bookmarkStart w:id="3029" w:name="_Toc338755998"/>
      <w:bookmarkStart w:id="3030" w:name="_Toc339539511"/>
      <w:bookmarkStart w:id="3031" w:name="_Toc340647723"/>
      <w:bookmarkStart w:id="3032" w:name="_Toc340663643"/>
      <w:bookmarkStart w:id="3033" w:name="_Toc341455533"/>
      <w:bookmarkStart w:id="3034" w:name="_Toc341693771"/>
      <w:bookmarkStart w:id="3035" w:name="_Toc341699505"/>
      <w:bookmarkStart w:id="3036" w:name="_Toc341886329"/>
      <w:bookmarkStart w:id="3037" w:name="_Toc341976126"/>
      <w:bookmarkStart w:id="3038" w:name="_Toc342046096"/>
      <w:bookmarkStart w:id="3039" w:name="_Toc343863881"/>
      <w:bookmarkStart w:id="3040" w:name="_Toc348529231"/>
      <w:bookmarkStart w:id="3041" w:name="_Toc348536305"/>
      <w:bookmarkStart w:id="3042" w:name="_Toc348537249"/>
      <w:bookmarkStart w:id="3043" w:name="_Toc348538194"/>
      <w:bookmarkStart w:id="3044" w:name="_Toc348539139"/>
      <w:bookmarkStart w:id="3045" w:name="_Toc348540084"/>
      <w:bookmarkStart w:id="3046" w:name="_Toc348541029"/>
      <w:bookmarkStart w:id="3047" w:name="_Toc348541974"/>
      <w:bookmarkStart w:id="3048" w:name="_Toc348542919"/>
      <w:bookmarkStart w:id="3049" w:name="_Toc348624844"/>
      <w:bookmarkStart w:id="3050" w:name="_Toc348625789"/>
      <w:bookmarkStart w:id="3051" w:name="_Toc354409710"/>
      <w:bookmarkStart w:id="3052" w:name="_Toc354416025"/>
      <w:bookmarkStart w:id="3053" w:name="_Toc259459576"/>
      <w:bookmarkStart w:id="3054" w:name="_Toc363228633"/>
      <w:bookmarkStart w:id="3055" w:name="_Toc259459577"/>
      <w:bookmarkStart w:id="3056" w:name="_Toc363228634"/>
      <w:bookmarkStart w:id="3057" w:name="_Toc259459597"/>
      <w:bookmarkStart w:id="3058"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9" w:name="_Toc361679453"/>
      <w:bookmarkStart w:id="3060" w:name="_Toc259459598"/>
      <w:bookmarkStart w:id="3061" w:name="_Toc445131011"/>
      <w:r w:rsidRPr="00677940">
        <w:rPr>
          <w:rFonts w:ascii="Calibri" w:hAnsi="Calibri"/>
        </w:rPr>
        <w:lastRenderedPageBreak/>
        <w:t>Understanding BFD</w:t>
      </w:r>
      <w:bookmarkEnd w:id="3059"/>
      <w:bookmarkEnd w:id="3060"/>
      <w:bookmarkEnd w:id="3061"/>
    </w:p>
    <w:p w14:paraId="02E4B73A" w14:textId="77777777" w:rsidR="00047160" w:rsidRPr="00677940" w:rsidRDefault="00047160" w:rsidP="005C7CFC">
      <w:pPr>
        <w:pStyle w:val="3"/>
        <w:ind w:left="0" w:right="20"/>
        <w:rPr>
          <w:rFonts w:ascii="Calibri" w:hAnsi="Calibri"/>
        </w:rPr>
      </w:pPr>
      <w:bookmarkStart w:id="3062" w:name="_Toc361679454"/>
      <w:bookmarkStart w:id="3063" w:name="_Ref340590658"/>
      <w:bookmarkStart w:id="3064" w:name="_Toc445131012"/>
      <w:r w:rsidRPr="00677940">
        <w:rPr>
          <w:rFonts w:ascii="Calibri" w:hAnsi="Calibri"/>
        </w:rPr>
        <w:t>BFD Operation</w:t>
      </w:r>
      <w:bookmarkEnd w:id="3062"/>
      <w:bookmarkEnd w:id="3063"/>
      <w:bookmarkEnd w:id="3064"/>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65" w:name="_Toc259459578"/>
      <w:bookmarkStart w:id="3066" w:name="_Toc363228635"/>
      <w:bookmarkStart w:id="3067"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65"/>
      <w:bookmarkEnd w:id="3066"/>
      <w:bookmarkEnd w:id="3067"/>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8" w:name="_Toc259459579"/>
      <w:bookmarkStart w:id="3069" w:name="_Toc363228636"/>
      <w:bookmarkStart w:id="3070" w:name="_Toc259459599"/>
      <w:bookmarkStart w:id="3071"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8"/>
      <w:bookmarkEnd w:id="3069"/>
      <w:bookmarkEnd w:id="3070"/>
      <w:bookmarkEnd w:id="3071"/>
    </w:p>
    <w:p w14:paraId="00FD3E1C" w14:textId="77777777" w:rsidR="00047160" w:rsidRPr="00677940" w:rsidRDefault="00047160" w:rsidP="005C7CFC">
      <w:pPr>
        <w:pStyle w:val="3"/>
        <w:ind w:left="0" w:right="20"/>
        <w:rPr>
          <w:rFonts w:ascii="Calibri" w:hAnsi="Calibri"/>
        </w:rPr>
      </w:pPr>
      <w:bookmarkStart w:id="3072" w:name="_Toc361679455"/>
      <w:bookmarkStart w:id="3073" w:name="_Toc259459600"/>
      <w:bookmarkStart w:id="3074" w:name="_Toc445131013"/>
      <w:r w:rsidRPr="00677940">
        <w:rPr>
          <w:rFonts w:ascii="Calibri" w:hAnsi="Calibri"/>
        </w:rPr>
        <w:t>Benefits of using BFD for Failure Detection</w:t>
      </w:r>
      <w:bookmarkEnd w:id="3072"/>
      <w:bookmarkEnd w:id="3073"/>
      <w:bookmarkEnd w:id="3074"/>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75" w:name="_Toc361679456"/>
      <w:bookmarkStart w:id="3076" w:name="_Toc259459580"/>
      <w:bookmarkStart w:id="3077" w:name="_Toc445131014"/>
      <w:r w:rsidRPr="00677940">
        <w:rPr>
          <w:rFonts w:ascii="Calibri" w:hAnsi="Calibri"/>
        </w:rPr>
        <w:t>BFD Session Type</w:t>
      </w:r>
      <w:bookmarkEnd w:id="3075"/>
      <w:bookmarkEnd w:id="3076"/>
      <w:bookmarkEnd w:id="3077"/>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8" w:name="_Toc363228637"/>
      <w:bookmarkStart w:id="3079" w:name="_Toc250454101"/>
      <w:bookmarkStart w:id="3080"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8"/>
      <w:bookmarkEnd w:id="3079"/>
      <w:bookmarkEnd w:id="3080"/>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81" w:name="_Toc259459581"/>
      <w:bookmarkStart w:id="3082" w:name="_Toc363228638"/>
      <w:bookmarkStart w:id="3083"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81"/>
      <w:bookmarkEnd w:id="3082"/>
      <w:bookmarkEnd w:id="3083"/>
    </w:p>
    <w:p w14:paraId="152E7785" w14:textId="77777777" w:rsidR="00047160" w:rsidRPr="00677940" w:rsidRDefault="00047160" w:rsidP="005C7CFC">
      <w:pPr>
        <w:pStyle w:val="3"/>
        <w:ind w:left="0" w:right="20"/>
        <w:rPr>
          <w:rFonts w:ascii="Calibri" w:hAnsi="Calibri"/>
        </w:rPr>
      </w:pPr>
      <w:bookmarkStart w:id="3084" w:name="_Toc250454102"/>
      <w:bookmarkStart w:id="3085" w:name="_Toc259459582"/>
      <w:bookmarkStart w:id="3086" w:name="_Toc363228639"/>
      <w:bookmarkStart w:id="3087" w:name="_Toc445131015"/>
      <w:r w:rsidRPr="00677940">
        <w:rPr>
          <w:rFonts w:ascii="Calibri" w:hAnsi="Calibri"/>
        </w:rPr>
        <w:t>BFD Version Interoperability</w:t>
      </w:r>
      <w:bookmarkEnd w:id="3084"/>
      <w:bookmarkEnd w:id="3085"/>
      <w:bookmarkEnd w:id="3086"/>
      <w:bookmarkEnd w:id="3087"/>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8" w:name="_Toc8448089"/>
      <w:bookmarkStart w:id="3089" w:name="_Toc259459583"/>
      <w:bookmarkStart w:id="3090" w:name="_Toc445131016"/>
      <w:r w:rsidRPr="00677940">
        <w:rPr>
          <w:rFonts w:ascii="Calibri" w:hAnsi="Calibri"/>
        </w:rPr>
        <w:lastRenderedPageBreak/>
        <w:t>BFD Restrictions</w:t>
      </w:r>
      <w:bookmarkEnd w:id="3088"/>
      <w:bookmarkEnd w:id="3089"/>
      <w:bookmarkEnd w:id="3090"/>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91" w:name="_Toc363228640"/>
      <w:bookmarkStart w:id="3092" w:name="_Toc259459584"/>
      <w:bookmarkStart w:id="3093" w:name="_Toc363228641"/>
      <w:bookmarkStart w:id="3094" w:name="_Toc445131017"/>
      <w:r w:rsidRPr="00677940">
        <w:rPr>
          <w:rFonts w:ascii="Calibri" w:hAnsi="Calibri"/>
        </w:rPr>
        <w:lastRenderedPageBreak/>
        <w:t>Default BFD Configuration</w:t>
      </w:r>
      <w:bookmarkEnd w:id="3091"/>
      <w:bookmarkEnd w:id="3092"/>
      <w:bookmarkEnd w:id="3093"/>
      <w:bookmarkEnd w:id="3094"/>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95"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95"/>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96" w:name="_Toc259459585"/>
      <w:bookmarkStart w:id="3097" w:name="_Toc363228642"/>
      <w:bookmarkStart w:id="3098" w:name="_Toc445131018"/>
      <w:r w:rsidRPr="00677940">
        <w:rPr>
          <w:rFonts w:ascii="Calibri" w:hAnsi="Calibri"/>
        </w:rPr>
        <w:lastRenderedPageBreak/>
        <w:t>Configuring BFD</w:t>
      </w:r>
      <w:bookmarkEnd w:id="3096"/>
      <w:bookmarkEnd w:id="3097"/>
      <w:bookmarkEnd w:id="3098"/>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9" w:name="_Toc243819328"/>
      <w:bookmarkStart w:id="3100" w:name="_Toc259459586"/>
      <w:bookmarkStart w:id="3101" w:name="_Toc445131019"/>
      <w:r w:rsidRPr="00677940">
        <w:rPr>
          <w:rFonts w:ascii="Calibri" w:hAnsi="Calibri"/>
        </w:rPr>
        <w:t>Configuring BFD session parameters on the interface</w:t>
      </w:r>
      <w:bookmarkEnd w:id="3099"/>
      <w:bookmarkEnd w:id="3100"/>
      <w:bookmarkEnd w:id="3101"/>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102" w:name="_Toc363228643"/>
      <w:bookmarkStart w:id="3103"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102"/>
      <w:bookmarkEnd w:id="3103"/>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104" w:name="_Toc243819329"/>
      <w:bookmarkStart w:id="3105" w:name="_Toc445131020"/>
      <w:r w:rsidRPr="00677940">
        <w:rPr>
          <w:rFonts w:ascii="Calibri" w:hAnsi="Calibri"/>
        </w:rPr>
        <w:t>Configuring multi-hop BFD session parameters</w:t>
      </w:r>
      <w:bookmarkEnd w:id="3104"/>
      <w:bookmarkEnd w:id="3105"/>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106" w:name="_Toc259459587"/>
      <w:bookmarkStart w:id="3107"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106"/>
      <w:bookmarkEnd w:id="3107"/>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8" w:name="_Toc363228644"/>
      <w:bookmarkStart w:id="3109" w:name="_Toc445131021"/>
      <w:r w:rsidRPr="00677940">
        <w:rPr>
          <w:rFonts w:ascii="Calibri" w:hAnsi="Calibri"/>
        </w:rPr>
        <w:t>Configuring BFD support for BGP</w:t>
      </w:r>
      <w:bookmarkEnd w:id="3108"/>
      <w:bookmarkEnd w:id="3109"/>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10" w:name="_Toc259459588"/>
      <w:bookmarkStart w:id="3111"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10"/>
      <w:bookmarkEnd w:id="3111"/>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12" w:name="_Toc363228645"/>
      <w:bookmarkStart w:id="3113" w:name="_Toc250454105"/>
      <w:bookmarkStart w:id="3114" w:name="_Toc445131022"/>
      <w:r w:rsidRPr="00677940">
        <w:rPr>
          <w:rFonts w:ascii="Calibri" w:hAnsi="Calibri"/>
        </w:rPr>
        <w:t>Configuring BFD support for OSPF</w:t>
      </w:r>
      <w:bookmarkEnd w:id="3112"/>
      <w:bookmarkEnd w:id="3113"/>
      <w:bookmarkEnd w:id="3114"/>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15" w:name="_Toc259459589"/>
      <w:bookmarkStart w:id="3116"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15"/>
      <w:bookmarkEnd w:id="3116"/>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7" w:name="_Toc363228646"/>
      <w:bookmarkStart w:id="3118"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7"/>
      <w:bookmarkEnd w:id="3118"/>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9" w:name="_Toc259459590"/>
      <w:bookmarkStart w:id="3120" w:name="_Toc445131023"/>
      <w:r w:rsidRPr="00677940">
        <w:rPr>
          <w:rFonts w:ascii="Calibri" w:hAnsi="Calibri"/>
        </w:rPr>
        <w:lastRenderedPageBreak/>
        <w:t>Configuring BFD support for Static routing</w:t>
      </w:r>
      <w:bookmarkEnd w:id="3119"/>
      <w:bookmarkEnd w:id="3120"/>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21" w:name="_Toc363228647"/>
      <w:bookmarkStart w:id="3122"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21"/>
      <w:bookmarkEnd w:id="3122"/>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23" w:name="_Toc259459591"/>
      <w:bookmarkStart w:id="3124" w:name="_Toc363228648"/>
      <w:bookmarkStart w:id="3125" w:name="_Toc445131024"/>
      <w:r w:rsidRPr="00677940">
        <w:rPr>
          <w:rFonts w:ascii="Calibri" w:hAnsi="Calibri"/>
        </w:rPr>
        <w:t>Configuring Passive Mode on the Interface</w:t>
      </w:r>
      <w:bookmarkEnd w:id="3123"/>
      <w:bookmarkEnd w:id="3124"/>
      <w:bookmarkEnd w:id="3125"/>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26"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26"/>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7" w:name="OLE_LINK3"/>
      <w:bookmarkStart w:id="3128" w:name="OLE_LINK4"/>
      <w:bookmarkStart w:id="3129" w:name="_Toc445131025"/>
      <w:r w:rsidRPr="00677940">
        <w:rPr>
          <w:rFonts w:ascii="Calibri" w:hAnsi="Calibri"/>
        </w:rPr>
        <w:lastRenderedPageBreak/>
        <w:t>Configuring BFD Echo Mode</w:t>
      </w:r>
      <w:bookmarkEnd w:id="3127"/>
      <w:bookmarkEnd w:id="3128"/>
      <w:bookmarkEnd w:id="3129"/>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30" w:name="_Toc259459592"/>
      <w:bookmarkStart w:id="3131"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30"/>
      <w:bookmarkEnd w:id="3131"/>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32" w:name="_Toc363228649"/>
      <w:bookmarkStart w:id="3133" w:name="_Toc445131026"/>
      <w:r w:rsidRPr="00677940">
        <w:rPr>
          <w:rFonts w:ascii="Calibri" w:hAnsi="Calibri"/>
        </w:rPr>
        <w:t>Configuring BFD slow timer</w:t>
      </w:r>
      <w:bookmarkEnd w:id="3132"/>
      <w:bookmarkEnd w:id="3133"/>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34" w:name="_Toc250454109"/>
      <w:bookmarkStart w:id="3135"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34"/>
      <w:bookmarkEnd w:id="3135"/>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36" w:name="_Toc259459593"/>
            <w:bookmarkStart w:id="3137"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36"/>
            <w:bookmarkEnd w:id="3137"/>
          </w:p>
        </w:tc>
      </w:tr>
    </w:tbl>
    <w:p w14:paraId="5BB08B2B" w14:textId="77777777" w:rsidR="00047160" w:rsidRPr="00677940" w:rsidRDefault="00047160" w:rsidP="00AD125B">
      <w:pPr>
        <w:pStyle w:val="3"/>
        <w:ind w:left="0" w:right="20"/>
        <w:rPr>
          <w:rFonts w:ascii="Calibri" w:hAnsi="Calibri"/>
        </w:rPr>
      </w:pPr>
      <w:bookmarkStart w:id="3138" w:name="_Toc250454110"/>
      <w:bookmarkStart w:id="3139" w:name="_Toc259459594"/>
      <w:bookmarkStart w:id="3140" w:name="_Toc445131027"/>
      <w:r w:rsidRPr="00677940">
        <w:rPr>
          <w:rFonts w:ascii="Calibri" w:hAnsi="Calibri"/>
        </w:rPr>
        <w:t>Displaying BFD information</w:t>
      </w:r>
      <w:bookmarkEnd w:id="3138"/>
      <w:bookmarkEnd w:id="3139"/>
      <w:bookmarkEnd w:id="3140"/>
    </w:p>
    <w:p w14:paraId="1ED7E822" w14:textId="77777777" w:rsidR="00086FC3" w:rsidRPr="00677940" w:rsidRDefault="00086FC3" w:rsidP="00AD125B">
      <w:pPr>
        <w:pStyle w:val="afffff3"/>
        <w:spacing w:line="240" w:lineRule="auto"/>
        <w:ind w:left="0" w:right="20"/>
        <w:rPr>
          <w:rFonts w:ascii="Calibri" w:hAnsi="Calibri"/>
        </w:rPr>
      </w:pPr>
      <w:bookmarkStart w:id="3141" w:name="_Toc363228651"/>
      <w:bookmarkStart w:id="3142"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41"/>
      <w:bookmarkEnd w:id="3142"/>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43" w:name="_Toc445131028"/>
      <w:r w:rsidRPr="00677940">
        <w:rPr>
          <w:rFonts w:ascii="Calibri" w:hAnsi="Calibri"/>
        </w:rPr>
        <w:lastRenderedPageBreak/>
        <w:t>BFD Configuration Samples</w:t>
      </w:r>
      <w:bookmarkEnd w:id="3143"/>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44" w:name="_Toc250454111"/>
      <w:bookmarkStart w:id="3145" w:name="_Toc259459595"/>
      <w:bookmarkStart w:id="3146" w:name="_Toc363228652"/>
      <w:bookmarkStart w:id="3147" w:name="_Toc445131029"/>
      <w:r w:rsidRPr="00677940">
        <w:rPr>
          <w:rFonts w:ascii="Calibri" w:hAnsi="Calibri"/>
        </w:rPr>
        <w:t>Sample One: Configuring BFD in an OSPF Network</w:t>
      </w:r>
      <w:bookmarkEnd w:id="3144"/>
      <w:bookmarkEnd w:id="3145"/>
      <w:bookmarkEnd w:id="3146"/>
      <w:bookmarkEnd w:id="3147"/>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8"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8"/>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9"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9"/>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50"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50"/>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51" w:name="_Toc250454112"/>
      <w:bookmarkStart w:id="3152" w:name="_Toc259459596"/>
      <w:bookmarkStart w:id="3153" w:name="_Toc363228653"/>
      <w:bookmarkStart w:id="3154" w:name="_Toc445131030"/>
      <w:r w:rsidRPr="00677940">
        <w:rPr>
          <w:rFonts w:ascii="Calibri" w:hAnsi="Calibri"/>
        </w:rPr>
        <w:t>Sample Two: Configuring BFD in a BGP Network</w:t>
      </w:r>
      <w:bookmarkEnd w:id="3151"/>
      <w:bookmarkEnd w:id="3152"/>
      <w:bookmarkEnd w:id="3153"/>
      <w:bookmarkEnd w:id="3154"/>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55"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55"/>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56"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56"/>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7"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7"/>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8" w:name="_Toc295832351"/>
      <w:bookmarkStart w:id="3159" w:name="_Toc295832394"/>
      <w:bookmarkStart w:id="3160" w:name="_Toc295833070"/>
      <w:bookmarkStart w:id="3161" w:name="_Toc445131031"/>
      <w:r w:rsidRPr="00677940">
        <w:rPr>
          <w:rFonts w:ascii="Calibri" w:hAnsi="Calibri"/>
        </w:rPr>
        <w:t>Sample Three: Configuring BFD for static routing</w:t>
      </w:r>
      <w:bookmarkEnd w:id="3158"/>
      <w:bookmarkEnd w:id="3159"/>
      <w:bookmarkEnd w:id="3160"/>
      <w:bookmarkEnd w:id="3161"/>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62" w:name="_Toc295833834"/>
      <w:bookmarkStart w:id="3163"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62"/>
      <w:bookmarkEnd w:id="3163"/>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64" w:name="_Toc295836584"/>
      <w:bookmarkStart w:id="3165"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64"/>
      <w:bookmarkEnd w:id="3165"/>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66" w:name="_Toc295894133"/>
      <w:bookmarkStart w:id="3167" w:name="_Toc295987293"/>
      <w:bookmarkStart w:id="3168" w:name="_Toc391378366"/>
      <w:bookmarkStart w:id="3169" w:name="_Toc445131032"/>
      <w:r w:rsidRPr="00677940">
        <w:rPr>
          <w:rFonts w:ascii="Calibri" w:hAnsi="Calibri"/>
        </w:rPr>
        <w:lastRenderedPageBreak/>
        <w:t>LACP (Link Aggregation Control Protocol)</w:t>
      </w:r>
      <w:bookmarkEnd w:id="3166"/>
      <w:bookmarkEnd w:id="3167"/>
      <w:bookmarkEnd w:id="3168"/>
      <w:bookmarkEnd w:id="3169"/>
    </w:p>
    <w:p w14:paraId="517448D3" w14:textId="77777777" w:rsidR="00D52D64" w:rsidRPr="00677940" w:rsidRDefault="00D52D64" w:rsidP="0021019A">
      <w:pPr>
        <w:pStyle w:val="-1"/>
        <w:ind w:right="20"/>
        <w:rPr>
          <w:rFonts w:ascii="Calibri" w:hAnsi="Calibri"/>
        </w:rPr>
      </w:pPr>
      <w:bookmarkStart w:id="3170" w:name="_Toc296000223"/>
      <w:bookmarkStart w:id="3171" w:name="_Toc296001317"/>
      <w:bookmarkStart w:id="3172" w:name="_Toc296020348"/>
      <w:bookmarkStart w:id="3173" w:name="_Toc296083582"/>
      <w:bookmarkStart w:id="3174" w:name="_Toc296087053"/>
      <w:bookmarkStart w:id="3175" w:name="_Toc296176563"/>
      <w:bookmarkStart w:id="3176" w:name="_Toc296177338"/>
      <w:bookmarkStart w:id="3177" w:name="_Toc296180945"/>
      <w:bookmarkStart w:id="3178" w:name="_Toc296182022"/>
      <w:bookmarkStart w:id="3179" w:name="_Toc296182796"/>
      <w:bookmarkStart w:id="3180" w:name="_Toc296184035"/>
      <w:bookmarkStart w:id="3181" w:name="_Toc296339865"/>
      <w:bookmarkStart w:id="3182" w:name="_Toc296340645"/>
      <w:bookmarkStart w:id="3183" w:name="_Toc296671316"/>
      <w:bookmarkStart w:id="3184" w:name="_Toc296671359"/>
      <w:bookmarkStart w:id="3185" w:name="_Toc296671838"/>
      <w:bookmarkStart w:id="3186" w:name="_Toc296690658"/>
      <w:bookmarkStart w:id="3187" w:name="_Toc296959267"/>
      <w:bookmarkStart w:id="3188" w:name="_Toc297822539"/>
      <w:bookmarkStart w:id="3189" w:name="_Toc306024391"/>
      <w:bookmarkStart w:id="3190" w:name="_Toc306029286"/>
      <w:bookmarkStart w:id="3191" w:name="_Toc306092043"/>
      <w:bookmarkStart w:id="3192" w:name="_Toc306093380"/>
      <w:bookmarkStart w:id="3193" w:name="_Toc306283347"/>
      <w:bookmarkStart w:id="3194" w:name="_Toc306284152"/>
      <w:bookmarkStart w:id="3195" w:name="_Toc306284957"/>
      <w:bookmarkStart w:id="3196" w:name="_Toc325378225"/>
      <w:bookmarkStart w:id="3197" w:name="_Toc327782415"/>
      <w:bookmarkStart w:id="3198" w:name="_Toc329073634"/>
      <w:bookmarkStart w:id="3199" w:name="_Toc329076576"/>
      <w:bookmarkStart w:id="3200" w:name="_Toc335384416"/>
      <w:bookmarkStart w:id="3201" w:name="_Toc335385229"/>
      <w:bookmarkStart w:id="3202" w:name="_Toc335386042"/>
      <w:bookmarkStart w:id="3203" w:name="_Toc335640820"/>
      <w:bookmarkStart w:id="3204" w:name="_Toc336588080"/>
      <w:bookmarkStart w:id="3205" w:name="_Toc336589649"/>
      <w:bookmarkStart w:id="3206" w:name="_Toc336590519"/>
      <w:bookmarkStart w:id="3207" w:name="_Toc336591255"/>
      <w:bookmarkStart w:id="3208" w:name="_Toc336604872"/>
      <w:bookmarkStart w:id="3209" w:name="_Toc336605852"/>
      <w:bookmarkStart w:id="3210" w:name="_Toc337193669"/>
      <w:bookmarkStart w:id="3211" w:name="_Toc337194476"/>
      <w:bookmarkStart w:id="3212" w:name="_Toc337195552"/>
      <w:bookmarkStart w:id="3213" w:name="_Toc337196312"/>
      <w:bookmarkStart w:id="3214" w:name="_Toc337197072"/>
      <w:bookmarkStart w:id="3215" w:name="_Toc337199462"/>
      <w:bookmarkStart w:id="3216" w:name="_Toc337200260"/>
      <w:bookmarkStart w:id="3217" w:name="_Toc337201176"/>
      <w:bookmarkStart w:id="3218" w:name="_Toc337728703"/>
      <w:bookmarkStart w:id="3219" w:name="_Toc337819176"/>
      <w:bookmarkStart w:id="3220" w:name="_Toc338756000"/>
      <w:bookmarkStart w:id="3221" w:name="_Toc339539513"/>
      <w:bookmarkStart w:id="3222" w:name="_Toc340647725"/>
      <w:bookmarkStart w:id="3223" w:name="_Toc340663645"/>
      <w:bookmarkStart w:id="3224" w:name="_Toc341455535"/>
      <w:bookmarkStart w:id="3225" w:name="_Toc341693773"/>
      <w:bookmarkStart w:id="3226" w:name="_Toc341699507"/>
      <w:bookmarkStart w:id="3227" w:name="_Toc341886331"/>
      <w:bookmarkStart w:id="3228" w:name="_Toc341976128"/>
      <w:bookmarkStart w:id="3229" w:name="_Toc342046098"/>
      <w:bookmarkStart w:id="3230" w:name="_Toc343863883"/>
      <w:bookmarkStart w:id="3231" w:name="_Toc348529233"/>
      <w:bookmarkStart w:id="3232" w:name="_Toc348536307"/>
      <w:bookmarkStart w:id="3233" w:name="_Toc348537251"/>
      <w:bookmarkStart w:id="3234" w:name="_Toc348538196"/>
      <w:bookmarkStart w:id="3235" w:name="_Toc348539141"/>
      <w:bookmarkStart w:id="3236" w:name="_Toc348540086"/>
      <w:bookmarkStart w:id="3237" w:name="_Toc348541031"/>
      <w:bookmarkStart w:id="3238" w:name="_Toc348541976"/>
      <w:bookmarkStart w:id="3239" w:name="_Toc348542921"/>
      <w:bookmarkStart w:id="3240" w:name="_Toc348624846"/>
      <w:bookmarkStart w:id="3241" w:name="_Toc348625791"/>
      <w:bookmarkStart w:id="3242" w:name="_Toc354409712"/>
      <w:bookmarkStart w:id="3243" w:name="_Toc354416027"/>
      <w:bookmarkStart w:id="3244" w:name="_Toc331067109"/>
      <w:bookmarkStart w:id="3245" w:name="_Toc363228655"/>
      <w:bookmarkStart w:id="3246" w:name="_Toc331067110"/>
      <w:bookmarkStart w:id="3247" w:name="_Toc363228656"/>
      <w:bookmarkStart w:id="3248" w:name="_Toc331067111"/>
      <w:bookmarkStart w:id="3249" w:name="_Toc391378367"/>
      <w:r w:rsidRPr="00677940">
        <w:rPr>
          <w:rFonts w:ascii="Calibri" w:hAnsi="Calibri"/>
        </w:rPr>
        <w:t>This chapter describes how to configure IEEE 802.3ad Link Aggregation Control Protocol (LACP) on the switch.</w:t>
      </w:r>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50" w:name="_Toc445131033"/>
      <w:bookmarkStart w:id="3251" w:name="_Toc363228657"/>
      <w:r w:rsidRPr="00677940">
        <w:rPr>
          <w:rFonts w:ascii="Calibri" w:hAnsi="Calibri"/>
        </w:rPr>
        <w:lastRenderedPageBreak/>
        <w:t xml:space="preserve">Understanding </w:t>
      </w:r>
      <w:r w:rsidR="00D52D64" w:rsidRPr="00677940">
        <w:rPr>
          <w:rFonts w:ascii="Calibri" w:hAnsi="Calibri"/>
        </w:rPr>
        <w:t>Link Aggregation Control Protocol</w:t>
      </w:r>
      <w:bookmarkEnd w:id="3250"/>
      <w:r w:rsidR="00D52D64" w:rsidRPr="00677940">
        <w:rPr>
          <w:rFonts w:ascii="Calibri" w:hAnsi="Calibri"/>
        </w:rPr>
        <w:t xml:space="preserve"> </w:t>
      </w:r>
      <w:bookmarkEnd w:id="3251"/>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52" w:name="_Toc331067112"/>
      <w:bookmarkStart w:id="3253" w:name="_Toc363228658"/>
      <w:bookmarkStart w:id="3254" w:name="_Toc445131034"/>
      <w:r w:rsidRPr="00677940">
        <w:rPr>
          <w:rFonts w:ascii="Calibri" w:hAnsi="Calibri"/>
        </w:rPr>
        <w:t xml:space="preserve">LACP </w:t>
      </w:r>
      <w:bookmarkEnd w:id="3252"/>
      <w:bookmarkEnd w:id="3253"/>
      <w:r w:rsidRPr="00677940">
        <w:rPr>
          <w:rFonts w:ascii="Calibri" w:hAnsi="Calibri"/>
        </w:rPr>
        <w:t>Operation Principle</w:t>
      </w:r>
      <w:bookmarkEnd w:id="3254"/>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55" w:name="_Toc331067113"/>
      <w:bookmarkStart w:id="3256" w:name="_Toc363228659"/>
      <w:bookmarkStart w:id="3257" w:name="_Toc445131035"/>
      <w:r w:rsidRPr="00677940">
        <w:rPr>
          <w:rFonts w:ascii="Calibri" w:hAnsi="Calibri"/>
        </w:rPr>
        <w:t xml:space="preserve">LACPDU </w:t>
      </w:r>
      <w:bookmarkEnd w:id="3255"/>
      <w:r w:rsidRPr="00677940">
        <w:rPr>
          <w:rFonts w:ascii="Calibri" w:hAnsi="Calibri"/>
        </w:rPr>
        <w:t>Composition</w:t>
      </w:r>
      <w:bookmarkEnd w:id="3256"/>
      <w:bookmarkEnd w:id="3257"/>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8"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8"/>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9" w:name="_Toc260059190"/>
      <w:bookmarkStart w:id="3260" w:name="_Toc294800265"/>
      <w:bookmarkStart w:id="3261" w:name="_Toc294800465"/>
      <w:bookmarkStart w:id="3262" w:name="_Toc445131036"/>
      <w:r w:rsidRPr="00677940">
        <w:rPr>
          <w:rFonts w:ascii="Calibri" w:hAnsi="Calibri"/>
        </w:rPr>
        <w:lastRenderedPageBreak/>
        <w:t>LACP Modes</w:t>
      </w:r>
      <w:bookmarkEnd w:id="3259"/>
      <w:bookmarkEnd w:id="3260"/>
      <w:bookmarkEnd w:id="3261"/>
      <w:bookmarkEnd w:id="3262"/>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63" w:name="_Toc294800789"/>
      <w:bookmarkStart w:id="3264"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63"/>
      <w:bookmarkEnd w:id="3264"/>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65" w:name="_Toc337198683"/>
      <w:bookmarkStart w:id="3266" w:name="_Toc354416346"/>
      <w:bookmarkStart w:id="3267" w:name="_Toc445131037"/>
      <w:r w:rsidRPr="00677940">
        <w:rPr>
          <w:rFonts w:ascii="Calibri" w:hAnsi="Calibri"/>
        </w:rPr>
        <w:t>LACP</w:t>
      </w:r>
      <w:bookmarkEnd w:id="3265"/>
      <w:bookmarkEnd w:id="3266"/>
      <w:r w:rsidRPr="00677940">
        <w:rPr>
          <w:rFonts w:ascii="Calibri" w:hAnsi="Calibri"/>
        </w:rPr>
        <w:t xml:space="preserve"> Parameters</w:t>
      </w:r>
      <w:bookmarkEnd w:id="3267"/>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8" w:name="_Toc260059191"/>
      <w:bookmarkStart w:id="3269" w:name="_Toc337198684"/>
      <w:bookmarkStart w:id="3270" w:name="_Toc354416347"/>
      <w:bookmarkStart w:id="3271" w:name="_Toc260059192"/>
      <w:bookmarkStart w:id="3272" w:name="_Toc337198685"/>
      <w:bookmarkStart w:id="3273" w:name="_Toc445131038"/>
      <w:r w:rsidRPr="00677940">
        <w:rPr>
          <w:rFonts w:ascii="Calibri" w:hAnsi="Calibri"/>
        </w:rPr>
        <w:lastRenderedPageBreak/>
        <w:t>Configuring LACP and SLA</w:t>
      </w:r>
      <w:bookmarkEnd w:id="3268"/>
      <w:bookmarkEnd w:id="3269"/>
      <w:bookmarkEnd w:id="3270"/>
      <w:bookmarkEnd w:id="3271"/>
      <w:bookmarkEnd w:id="3272"/>
      <w:bookmarkEnd w:id="3273"/>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74" w:name="_Toc354416348"/>
      <w:bookmarkStart w:id="3275" w:name="_Toc337198686"/>
      <w:bookmarkStart w:id="3276" w:name="_Toc445131039"/>
      <w:r w:rsidRPr="00677940">
        <w:rPr>
          <w:rFonts w:ascii="Calibri" w:hAnsi="Calibri"/>
        </w:rPr>
        <w:t>Specifying the System Priority</w:t>
      </w:r>
      <w:bookmarkEnd w:id="3274"/>
      <w:bookmarkEnd w:id="3275"/>
      <w:bookmarkEnd w:id="3276"/>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7" w:name="_Toc260059193"/>
      <w:bookmarkStart w:id="3278"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7"/>
      <w:bookmarkEnd w:id="3278"/>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9" w:name="_Toc337198687"/>
      <w:bookmarkStart w:id="3280" w:name="_Toc354416349"/>
      <w:bookmarkStart w:id="3281" w:name="_Toc445131040"/>
      <w:r w:rsidRPr="00677940">
        <w:rPr>
          <w:rFonts w:ascii="Calibri" w:hAnsi="Calibri"/>
        </w:rPr>
        <w:t>Specifying the Port Priority</w:t>
      </w:r>
      <w:bookmarkEnd w:id="3279"/>
      <w:bookmarkEnd w:id="3280"/>
      <w:bookmarkEnd w:id="3281"/>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82" w:name="_Toc337198688"/>
      <w:bookmarkStart w:id="3283"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82"/>
      <w:bookmarkEnd w:id="3283"/>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84" w:name="_Toc337198689"/>
            <w:r w:rsidRPr="00677940">
              <w:rPr>
                <w:rFonts w:ascii="Calibri" w:hAnsi="Calibri"/>
                <w:b/>
                <w:bCs/>
                <w:i w:val="0"/>
                <w:iCs w:val="0"/>
              </w:rPr>
              <w:t>interface</w:t>
            </w:r>
            <w:r w:rsidRPr="00677940">
              <w:rPr>
                <w:rFonts w:ascii="Calibri" w:hAnsi="Calibri"/>
              </w:rPr>
              <w:t xml:space="preserve"> interface-id</w:t>
            </w:r>
            <w:bookmarkEnd w:id="3284"/>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85" w:name="_Toc260059194"/>
      <w:bookmarkStart w:id="3286" w:name="_Toc337198690"/>
      <w:bookmarkStart w:id="3287" w:name="_Toc354416350"/>
      <w:bookmarkStart w:id="3288" w:name="_Toc445131041"/>
      <w:r w:rsidRPr="00677940">
        <w:rPr>
          <w:rFonts w:ascii="Calibri" w:hAnsi="Calibri"/>
        </w:rPr>
        <w:t>Specifying the Timeout Value</w:t>
      </w:r>
      <w:bookmarkEnd w:id="3285"/>
      <w:bookmarkEnd w:id="3286"/>
      <w:bookmarkEnd w:id="3287"/>
      <w:bookmarkEnd w:id="3288"/>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9"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9"/>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90" w:name="_Toc337198691"/>
            <w:r w:rsidRPr="00677940">
              <w:rPr>
                <w:rFonts w:ascii="Calibri" w:hAnsi="Calibri"/>
                <w:b/>
                <w:bCs/>
                <w:i w:val="0"/>
                <w:iCs w:val="0"/>
              </w:rPr>
              <w:t>configure terminal</w:t>
            </w:r>
            <w:bookmarkEnd w:id="3290"/>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2"/>
            <w:r w:rsidRPr="00677940">
              <w:rPr>
                <w:rFonts w:ascii="Calibri" w:hAnsi="Calibri"/>
                <w:b/>
                <w:bCs/>
                <w:i w:val="0"/>
                <w:iCs w:val="0"/>
              </w:rPr>
              <w:t xml:space="preserve">interface </w:t>
            </w:r>
            <w:r w:rsidRPr="00677940">
              <w:rPr>
                <w:rFonts w:ascii="Calibri" w:hAnsi="Calibri"/>
              </w:rPr>
              <w:t>interface-id</w:t>
            </w:r>
            <w:bookmarkEnd w:id="3291"/>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92" w:name="_Toc260059195"/>
      <w:bookmarkStart w:id="3293" w:name="_Toc337198693"/>
      <w:bookmarkStart w:id="3294" w:name="_Toc354416351"/>
    </w:p>
    <w:p w14:paraId="6A34D3F4" w14:textId="77777777" w:rsidR="00D52D64" w:rsidRPr="00677940" w:rsidRDefault="00D52D64" w:rsidP="00540308">
      <w:pPr>
        <w:pStyle w:val="3"/>
        <w:ind w:left="0" w:right="20"/>
        <w:rPr>
          <w:rFonts w:ascii="Calibri" w:hAnsi="Calibri"/>
        </w:rPr>
      </w:pPr>
      <w:bookmarkStart w:id="3295" w:name="_Toc445131042"/>
      <w:r w:rsidRPr="00677940">
        <w:rPr>
          <w:rFonts w:ascii="Calibri" w:hAnsi="Calibri"/>
        </w:rPr>
        <w:t>Configuring LACP and static port group</w:t>
      </w:r>
      <w:bookmarkEnd w:id="3292"/>
      <w:bookmarkEnd w:id="3293"/>
      <w:bookmarkEnd w:id="3294"/>
      <w:bookmarkEnd w:id="3295"/>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96" w:name="_Toc337198694"/>
      <w:bookmarkStart w:id="3297"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96"/>
      <w:bookmarkEnd w:id="3297"/>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8" w:name="_Toc337198695"/>
            <w:r w:rsidRPr="00677940">
              <w:rPr>
                <w:rFonts w:ascii="Calibri" w:hAnsi="Calibri"/>
                <w:b/>
                <w:bCs/>
                <w:i w:val="0"/>
                <w:iCs w:val="0"/>
              </w:rPr>
              <w:t>configure terminal</w:t>
            </w:r>
            <w:bookmarkEnd w:id="3298"/>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9"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9"/>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300" w:name="_Toc294800266"/>
      <w:bookmarkStart w:id="3301" w:name="_Toc294800466"/>
      <w:bookmarkStart w:id="3302" w:name="_Toc294800790"/>
      <w:bookmarkStart w:id="3303" w:name="_Toc337198696"/>
      <w:bookmarkStart w:id="3304" w:name="_Toc445131043"/>
      <w:r w:rsidRPr="00677940">
        <w:rPr>
          <w:rFonts w:ascii="Calibri" w:hAnsi="Calibri"/>
        </w:rPr>
        <w:t>Clearing LACP Statistics</w:t>
      </w:r>
      <w:bookmarkEnd w:id="3300"/>
      <w:bookmarkEnd w:id="3301"/>
      <w:bookmarkEnd w:id="3302"/>
      <w:bookmarkEnd w:id="3303"/>
      <w:bookmarkEnd w:id="3304"/>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305"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305"/>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306" w:name="_Toc294857231"/>
      <w:bookmarkStart w:id="3307" w:name="_Toc294857393"/>
      <w:bookmarkStart w:id="3308" w:name="_Toc294857459"/>
      <w:bookmarkStart w:id="3309" w:name="_Toc294877602"/>
      <w:bookmarkStart w:id="3310" w:name="_Toc445131044"/>
      <w:r w:rsidRPr="00677940">
        <w:rPr>
          <w:rFonts w:ascii="Calibri" w:hAnsi="Calibri"/>
        </w:rPr>
        <w:lastRenderedPageBreak/>
        <w:t>Displaying 802.3ad Statistics and Status</w:t>
      </w:r>
      <w:bookmarkEnd w:id="3306"/>
      <w:bookmarkEnd w:id="3307"/>
      <w:bookmarkEnd w:id="3308"/>
      <w:bookmarkEnd w:id="3309"/>
      <w:bookmarkEnd w:id="3310"/>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11" w:name="_Toc294878129"/>
      <w:bookmarkStart w:id="3312"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11"/>
      <w:bookmarkEnd w:id="3312"/>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13" w:name="_Toc294879754"/>
      <w:bookmarkStart w:id="3314" w:name="_Toc294880438"/>
      <w:bookmarkStart w:id="3315" w:name="_Toc391378368"/>
      <w:bookmarkStart w:id="3316" w:name="_Toc445131045"/>
      <w:r w:rsidRPr="00677940">
        <w:rPr>
          <w:rFonts w:ascii="Calibri" w:hAnsi="Calibri"/>
        </w:rPr>
        <w:lastRenderedPageBreak/>
        <w:t>IP-OPTION</w:t>
      </w:r>
      <w:bookmarkEnd w:id="3313"/>
      <w:bookmarkEnd w:id="3314"/>
      <w:bookmarkEnd w:id="3315"/>
      <w:bookmarkEnd w:id="3316"/>
    </w:p>
    <w:p w14:paraId="0D3149B1" w14:textId="77777777" w:rsidR="00D52D64" w:rsidRPr="00677940" w:rsidRDefault="00D52D64" w:rsidP="0021019A">
      <w:pPr>
        <w:pStyle w:val="a3"/>
        <w:ind w:right="20"/>
        <w:rPr>
          <w:rFonts w:ascii="Calibri" w:hAnsi="Calibri"/>
        </w:rPr>
      </w:pPr>
      <w:bookmarkStart w:id="3317" w:name="_Toc294880964"/>
      <w:bookmarkStart w:id="3318" w:name="_Toc294882268"/>
      <w:bookmarkStart w:id="3319" w:name="_Toc294882793"/>
      <w:bookmarkStart w:id="3320" w:name="_Toc295242055"/>
      <w:bookmarkStart w:id="3321" w:name="_Toc295242496"/>
      <w:bookmarkStart w:id="3322" w:name="_Toc295290816"/>
      <w:bookmarkStart w:id="3323" w:name="_Toc295390152"/>
      <w:bookmarkStart w:id="3324" w:name="_Toc295402234"/>
      <w:bookmarkStart w:id="3325" w:name="_Toc295402276"/>
      <w:bookmarkStart w:id="3326" w:name="_Toc295470754"/>
      <w:bookmarkStart w:id="3327" w:name="_Toc295741872"/>
      <w:bookmarkStart w:id="3328" w:name="_Toc295750561"/>
      <w:bookmarkStart w:id="3329" w:name="_Toc295808313"/>
      <w:bookmarkStart w:id="3330" w:name="_Toc295808985"/>
      <w:bookmarkStart w:id="3331" w:name="_Toc295819997"/>
      <w:bookmarkStart w:id="3332" w:name="_Toc295820032"/>
      <w:bookmarkStart w:id="3333" w:name="_Toc295820068"/>
      <w:bookmarkStart w:id="3334" w:name="_Toc295825911"/>
      <w:bookmarkStart w:id="3335" w:name="_Toc295832353"/>
      <w:bookmarkStart w:id="3336" w:name="_Toc295832396"/>
      <w:bookmarkStart w:id="3337" w:name="_Toc295833072"/>
      <w:bookmarkStart w:id="3338" w:name="_Toc295833836"/>
      <w:bookmarkStart w:id="3339" w:name="_Toc295836586"/>
      <w:bookmarkStart w:id="3340" w:name="_Toc295894135"/>
      <w:bookmarkStart w:id="3341" w:name="_Toc295987295"/>
      <w:bookmarkStart w:id="3342" w:name="_Toc296000225"/>
      <w:bookmarkStart w:id="3343" w:name="_Toc296001319"/>
      <w:bookmarkStart w:id="3344" w:name="_Toc296020350"/>
      <w:bookmarkStart w:id="3345" w:name="_Toc296083584"/>
      <w:bookmarkStart w:id="3346" w:name="_Toc296087055"/>
      <w:bookmarkStart w:id="3347" w:name="_Toc296176565"/>
      <w:bookmarkStart w:id="3348" w:name="_Toc296177340"/>
      <w:bookmarkStart w:id="3349" w:name="_Toc296180947"/>
      <w:bookmarkStart w:id="3350" w:name="_Toc296182024"/>
      <w:bookmarkStart w:id="3351" w:name="_Toc296182798"/>
      <w:bookmarkStart w:id="3352" w:name="_Toc296184037"/>
      <w:bookmarkStart w:id="3353" w:name="_Toc296339867"/>
      <w:bookmarkStart w:id="3354" w:name="_Toc296340647"/>
      <w:bookmarkStart w:id="3355" w:name="_Toc296671318"/>
      <w:bookmarkStart w:id="3356" w:name="_Toc296671361"/>
      <w:bookmarkStart w:id="3357" w:name="_Toc296671840"/>
      <w:bookmarkStart w:id="3358" w:name="_Toc296690660"/>
      <w:bookmarkStart w:id="3359" w:name="_Toc296959269"/>
      <w:bookmarkStart w:id="3360" w:name="_Toc297822541"/>
      <w:bookmarkStart w:id="3361" w:name="_Toc306024393"/>
      <w:bookmarkStart w:id="3362" w:name="_Toc306029288"/>
      <w:bookmarkStart w:id="3363" w:name="_Toc306092045"/>
      <w:bookmarkStart w:id="3364" w:name="_Toc306093382"/>
      <w:bookmarkStart w:id="3365" w:name="_Toc306283349"/>
      <w:bookmarkStart w:id="3366" w:name="_Toc306284154"/>
      <w:bookmarkStart w:id="3367" w:name="_Toc306284959"/>
      <w:bookmarkStart w:id="3368" w:name="_Toc325378227"/>
      <w:bookmarkStart w:id="3369" w:name="_Toc327782417"/>
      <w:bookmarkStart w:id="3370" w:name="_Toc329073636"/>
      <w:bookmarkStart w:id="3371" w:name="_Toc329076578"/>
      <w:bookmarkStart w:id="3372" w:name="_Toc335384418"/>
      <w:bookmarkStart w:id="3373" w:name="_Toc335385231"/>
      <w:bookmarkStart w:id="3374" w:name="_Toc335386044"/>
      <w:bookmarkStart w:id="3375" w:name="_Toc335640822"/>
      <w:bookmarkStart w:id="3376" w:name="_Toc336588082"/>
      <w:bookmarkStart w:id="3377" w:name="_Toc336589651"/>
      <w:bookmarkStart w:id="3378" w:name="_Toc336590521"/>
      <w:bookmarkStart w:id="3379" w:name="_Toc336591257"/>
      <w:bookmarkStart w:id="3380" w:name="_Toc336604874"/>
      <w:bookmarkStart w:id="3381" w:name="_Toc336605854"/>
      <w:bookmarkStart w:id="3382" w:name="_Toc337193671"/>
      <w:bookmarkStart w:id="3383" w:name="_Toc337194478"/>
      <w:bookmarkStart w:id="3384" w:name="_Toc337195554"/>
      <w:bookmarkStart w:id="3385" w:name="_Toc337196314"/>
      <w:bookmarkStart w:id="3386" w:name="_Toc337197074"/>
      <w:bookmarkStart w:id="3387" w:name="_Toc337199464"/>
      <w:bookmarkStart w:id="3388" w:name="_Toc337200262"/>
      <w:bookmarkStart w:id="3389" w:name="_Toc337201178"/>
      <w:bookmarkStart w:id="3390" w:name="_Toc337728705"/>
      <w:bookmarkStart w:id="3391" w:name="_Toc337819178"/>
      <w:bookmarkStart w:id="3392" w:name="_Toc338756002"/>
      <w:bookmarkStart w:id="3393" w:name="_Toc339539515"/>
      <w:bookmarkStart w:id="3394" w:name="_Toc340647727"/>
      <w:bookmarkStart w:id="3395" w:name="_Toc340663647"/>
      <w:bookmarkStart w:id="3396" w:name="_Toc341455537"/>
      <w:bookmarkStart w:id="3397" w:name="_Toc341693775"/>
      <w:bookmarkStart w:id="3398" w:name="_Toc341699509"/>
      <w:bookmarkStart w:id="3399" w:name="_Toc341886333"/>
      <w:bookmarkStart w:id="3400" w:name="_Toc341976130"/>
      <w:bookmarkStart w:id="3401" w:name="_Toc342046100"/>
      <w:bookmarkStart w:id="3402" w:name="_Toc343863885"/>
      <w:bookmarkStart w:id="3403" w:name="_Toc348529235"/>
      <w:bookmarkStart w:id="3404" w:name="_Toc348536309"/>
      <w:bookmarkStart w:id="3405" w:name="_Toc348537253"/>
      <w:bookmarkStart w:id="3406" w:name="_Toc348538198"/>
      <w:bookmarkStart w:id="3407" w:name="_Toc348539143"/>
      <w:bookmarkStart w:id="3408" w:name="_Toc348540088"/>
      <w:bookmarkStart w:id="3409" w:name="_Toc348541033"/>
      <w:bookmarkStart w:id="3410" w:name="_Toc348541978"/>
      <w:bookmarkStart w:id="3411" w:name="_Toc348542923"/>
      <w:bookmarkStart w:id="3412" w:name="_Toc348624848"/>
      <w:bookmarkStart w:id="3413" w:name="_Toc348625793"/>
      <w:bookmarkStart w:id="3414" w:name="_Toc354409714"/>
      <w:bookmarkStart w:id="3415" w:name="_Toc354416029"/>
      <w:bookmarkStart w:id="3416" w:name="_Toc123446221"/>
      <w:bookmarkStart w:id="3417" w:name="_Toc259522111"/>
      <w:bookmarkStart w:id="3418" w:name="_Toc363228669"/>
      <w:bookmarkStart w:id="3419" w:name="_Toc123446280"/>
      <w:bookmarkStart w:id="3420" w:name="_Toc92516816"/>
      <w:r w:rsidRPr="00677940">
        <w:rPr>
          <w:rFonts w:ascii="Calibri" w:hAnsi="Calibri"/>
        </w:rPr>
        <w:t>This chapter describes the IP-option of system.</w:t>
      </w:r>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p>
    <w:p w14:paraId="36E4CAEA" w14:textId="77777777" w:rsidR="00D52D64" w:rsidRPr="00677940" w:rsidRDefault="00D52D64" w:rsidP="0021019A">
      <w:pPr>
        <w:pStyle w:val="-1"/>
        <w:ind w:right="20"/>
        <w:rPr>
          <w:rFonts w:ascii="Calibri" w:hAnsi="Calibri"/>
        </w:rPr>
      </w:pPr>
      <w:bookmarkStart w:id="3421"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21"/>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22" w:name="_Toc294857233"/>
      <w:bookmarkStart w:id="3423" w:name="_Toc294857395"/>
      <w:bookmarkStart w:id="3424" w:name="_Toc445131046"/>
      <w:r w:rsidRPr="00677940">
        <w:rPr>
          <w:rFonts w:ascii="Calibri" w:hAnsi="Calibri"/>
        </w:rPr>
        <w:t xml:space="preserve">IP OPTION </w:t>
      </w:r>
      <w:bookmarkEnd w:id="3422"/>
      <w:r w:rsidRPr="00677940">
        <w:rPr>
          <w:rFonts w:ascii="Calibri" w:hAnsi="Calibri"/>
        </w:rPr>
        <w:t xml:space="preserve">Command </w:t>
      </w:r>
      <w:bookmarkEnd w:id="3423"/>
      <w:bookmarkEnd w:id="3424"/>
      <w:r w:rsidR="00DD5436" w:rsidRPr="00677940">
        <w:rPr>
          <w:rFonts w:ascii="Calibri" w:hAnsi="Calibri"/>
        </w:rPr>
        <w:t>Parameters</w:t>
      </w:r>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25" w:name="_Toc294857461"/>
      <w:bookmarkStart w:id="3426" w:name="_Toc294878131"/>
      <w:bookmarkStart w:id="3427" w:name="_Toc391575349"/>
      <w:bookmarkStart w:id="3428"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25"/>
      <w:r w:rsidR="00D52D64" w:rsidRPr="00677940">
        <w:rPr>
          <w:rFonts w:ascii="Calibri" w:hAnsi="Calibri"/>
        </w:rPr>
        <w:t>command</w:t>
      </w:r>
      <w:bookmarkEnd w:id="3426"/>
      <w:bookmarkEnd w:id="3427"/>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8"/>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9" w:name="_Toc294879756"/>
      <w:bookmarkStart w:id="3430" w:name="_Toc294880440"/>
      <w:bookmarkStart w:id="3431" w:name="_Toc391378370"/>
      <w:bookmarkStart w:id="3432" w:name="_Toc445131047"/>
      <w:r>
        <w:rPr>
          <w:rFonts w:hint="eastAsia"/>
        </w:rPr>
        <w:lastRenderedPageBreak/>
        <w:t>VRRP (</w:t>
      </w:r>
      <w:r w:rsidRPr="00D52D64">
        <w:rPr>
          <w:rFonts w:hint="eastAsia"/>
        </w:rPr>
        <w:t>Virtual Router Redundancy Protocol</w:t>
      </w:r>
      <w:r>
        <w:rPr>
          <w:rFonts w:hint="eastAsia"/>
        </w:rPr>
        <w:t>)</w:t>
      </w:r>
      <w:bookmarkEnd w:id="3429"/>
      <w:bookmarkEnd w:id="3430"/>
      <w:bookmarkEnd w:id="3431"/>
      <w:bookmarkEnd w:id="3432"/>
    </w:p>
    <w:p w14:paraId="3B055CED" w14:textId="77777777" w:rsidR="00D52D64" w:rsidRDefault="00D52D64" w:rsidP="0021019A">
      <w:pPr>
        <w:pStyle w:val="a3"/>
        <w:ind w:right="20"/>
      </w:pPr>
      <w:bookmarkStart w:id="3433" w:name="_Toc294880966"/>
      <w:bookmarkStart w:id="3434" w:name="_Toc294882270"/>
      <w:bookmarkStart w:id="3435" w:name="_Toc294882795"/>
      <w:bookmarkStart w:id="3436" w:name="_Toc295242057"/>
      <w:bookmarkStart w:id="3437" w:name="_Toc295242498"/>
      <w:bookmarkStart w:id="3438" w:name="_Toc295290818"/>
      <w:bookmarkStart w:id="3439" w:name="_Toc295390154"/>
      <w:bookmarkStart w:id="3440" w:name="_Toc295402236"/>
      <w:bookmarkStart w:id="3441" w:name="_Toc295402278"/>
      <w:bookmarkStart w:id="3442" w:name="_Toc295470756"/>
      <w:bookmarkStart w:id="3443" w:name="_Toc295741874"/>
      <w:bookmarkStart w:id="3444" w:name="_Toc295750563"/>
      <w:bookmarkStart w:id="3445" w:name="_Toc295832355"/>
      <w:bookmarkStart w:id="3446" w:name="_Toc295832398"/>
      <w:bookmarkStart w:id="3447" w:name="_Toc295833074"/>
      <w:bookmarkStart w:id="3448" w:name="_Toc295833838"/>
      <w:bookmarkStart w:id="3449" w:name="_Toc295836588"/>
      <w:bookmarkStart w:id="3450" w:name="_Toc295894137"/>
      <w:bookmarkStart w:id="3451" w:name="_Toc295987297"/>
      <w:bookmarkStart w:id="3452" w:name="_Toc296000227"/>
      <w:bookmarkStart w:id="3453" w:name="_Toc296001321"/>
      <w:bookmarkStart w:id="3454" w:name="_Toc296020352"/>
      <w:bookmarkStart w:id="3455" w:name="_Toc296083586"/>
      <w:bookmarkStart w:id="3456" w:name="_Toc296087057"/>
      <w:bookmarkStart w:id="3457" w:name="_Toc296176567"/>
      <w:bookmarkStart w:id="3458" w:name="_Toc296177342"/>
      <w:bookmarkStart w:id="3459" w:name="_Toc296180949"/>
      <w:bookmarkStart w:id="3460" w:name="_Toc296182026"/>
      <w:bookmarkStart w:id="3461" w:name="_Toc296182800"/>
      <w:bookmarkStart w:id="3462" w:name="_Toc296184039"/>
      <w:bookmarkStart w:id="3463" w:name="_Toc296339869"/>
      <w:bookmarkStart w:id="3464" w:name="_Toc296340649"/>
      <w:bookmarkStart w:id="3465" w:name="_Toc296671320"/>
      <w:bookmarkStart w:id="3466" w:name="_Toc296671363"/>
      <w:bookmarkStart w:id="3467" w:name="_Toc296671842"/>
      <w:bookmarkStart w:id="3468" w:name="_Toc296690662"/>
      <w:bookmarkStart w:id="3469" w:name="_Toc296959271"/>
      <w:bookmarkStart w:id="3470" w:name="_Toc297822543"/>
      <w:bookmarkStart w:id="3471" w:name="_Toc306024395"/>
      <w:bookmarkStart w:id="3472" w:name="_Toc306029290"/>
      <w:bookmarkStart w:id="3473" w:name="_Toc306092047"/>
      <w:bookmarkStart w:id="3474" w:name="_Toc306093384"/>
      <w:bookmarkStart w:id="3475" w:name="_Toc306283351"/>
      <w:bookmarkStart w:id="3476" w:name="_Toc306284156"/>
      <w:bookmarkStart w:id="3477" w:name="_Toc306284961"/>
      <w:bookmarkStart w:id="3478" w:name="_Toc325378229"/>
      <w:bookmarkStart w:id="3479" w:name="_Toc327782419"/>
      <w:bookmarkStart w:id="3480" w:name="_Toc329073638"/>
      <w:bookmarkStart w:id="3481" w:name="_Toc329076580"/>
      <w:bookmarkStart w:id="3482" w:name="_Toc335384432"/>
      <w:bookmarkStart w:id="3483" w:name="_Toc335385245"/>
      <w:bookmarkStart w:id="3484" w:name="_Toc335386058"/>
      <w:bookmarkStart w:id="3485" w:name="_Toc340663665"/>
      <w:bookmarkStart w:id="3486" w:name="_Toc341455555"/>
      <w:bookmarkStart w:id="3487" w:name="_Toc341693793"/>
      <w:bookmarkStart w:id="3488" w:name="_Toc341699527"/>
      <w:bookmarkStart w:id="3489" w:name="_Toc341886351"/>
      <w:bookmarkStart w:id="3490" w:name="_Toc341976148"/>
      <w:bookmarkStart w:id="3491" w:name="_Toc342046118"/>
      <w:bookmarkStart w:id="3492" w:name="_Toc343863903"/>
      <w:bookmarkStart w:id="3493" w:name="_Toc348529252"/>
      <w:bookmarkStart w:id="3494" w:name="_Toc348536326"/>
      <w:bookmarkStart w:id="3495" w:name="_Toc348537270"/>
      <w:bookmarkStart w:id="3496" w:name="_Toc348538215"/>
      <w:bookmarkStart w:id="3497" w:name="_Toc348539160"/>
      <w:bookmarkStart w:id="3498" w:name="_Toc348540105"/>
      <w:bookmarkStart w:id="3499" w:name="_Toc348541050"/>
      <w:bookmarkStart w:id="3500" w:name="_Toc348541995"/>
      <w:bookmarkStart w:id="3501" w:name="_Toc348542940"/>
      <w:bookmarkStart w:id="3502" w:name="_Toc348624865"/>
      <w:bookmarkStart w:id="3503" w:name="_Toc348625810"/>
      <w:bookmarkStart w:id="3504" w:name="_Toc354409731"/>
      <w:bookmarkStart w:id="3505" w:name="_Toc354416046"/>
      <w:bookmarkStart w:id="3506" w:name="_Toc198629384"/>
      <w:bookmarkStart w:id="3507" w:name="_Toc363228671"/>
      <w:bookmarkStart w:id="3508" w:name="_Toc198629385"/>
      <w:bookmarkStart w:id="3509" w:name="_Toc363228672"/>
      <w:r w:rsidRPr="002F5F3A">
        <w:t>This chapter describes the VRRP configuration of system.</w:t>
      </w:r>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p>
    <w:p w14:paraId="57CAC285" w14:textId="77777777" w:rsidR="00D52D64" w:rsidRPr="002F5F3A" w:rsidRDefault="00D52D64" w:rsidP="0021019A">
      <w:pPr>
        <w:pStyle w:val="-1"/>
        <w:ind w:right="20"/>
      </w:pPr>
      <w:bookmarkStart w:id="3510" w:name="_Toc198629320"/>
      <w:bookmarkStart w:id="3511"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10"/>
      <w:bookmarkEnd w:id="3511"/>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12" w:name="_Toc361679457"/>
      <w:bookmarkStart w:id="3513" w:name="_Toc198629321"/>
      <w:bookmarkStart w:id="3514" w:name="_Toc445131048"/>
      <w:r w:rsidRPr="003F1039">
        <w:rPr>
          <w:rFonts w:hint="eastAsia"/>
        </w:rPr>
        <w:lastRenderedPageBreak/>
        <w:t>Information</w:t>
      </w:r>
      <w:r>
        <w:rPr>
          <w:rFonts w:hint="eastAsia"/>
        </w:rPr>
        <w:t xml:space="preserve"> </w:t>
      </w:r>
      <w:r w:rsidR="007D2F97">
        <w:t>about</w:t>
      </w:r>
      <w:r>
        <w:rPr>
          <w:rFonts w:hint="eastAsia"/>
        </w:rPr>
        <w:t xml:space="preserve"> VRRP</w:t>
      </w:r>
      <w:bookmarkEnd w:id="3512"/>
      <w:bookmarkEnd w:id="3513"/>
      <w:bookmarkEnd w:id="3514"/>
    </w:p>
    <w:p w14:paraId="41F94874" w14:textId="77777777" w:rsidR="00D52D64" w:rsidRDefault="00D52D64" w:rsidP="003A3CC6">
      <w:pPr>
        <w:pStyle w:val="3"/>
        <w:ind w:left="0" w:right="20"/>
      </w:pPr>
      <w:bookmarkStart w:id="3515" w:name="_Toc361679458"/>
      <w:bookmarkStart w:id="3516" w:name="_Toc198629386"/>
      <w:bookmarkStart w:id="3517" w:name="_Toc445131049"/>
      <w:r>
        <w:rPr>
          <w:rFonts w:hint="eastAsia"/>
        </w:rPr>
        <w:t>VRRP Operation</w:t>
      </w:r>
      <w:bookmarkEnd w:id="3515"/>
      <w:bookmarkEnd w:id="3516"/>
      <w:bookmarkEnd w:id="3517"/>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8" w:name="_Toc363228673"/>
      <w:bookmarkStart w:id="3519" w:name="_Toc198629387"/>
      <w:bookmarkStart w:id="3520"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18"/>
      <w:bookmarkEnd w:id="3519"/>
      <w:bookmarkEnd w:id="3520"/>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21" w:name="_Toc363228674"/>
      <w:bookmarkStart w:id="3522" w:name="_Toc198629388"/>
      <w:bookmarkStart w:id="3523"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21"/>
      <w:bookmarkEnd w:id="3522"/>
      <w:bookmarkEnd w:id="3523"/>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24" w:name="_Toc363228675"/>
      <w:bookmarkStart w:id="3525" w:name="_Toc198629389"/>
      <w:bookmarkStart w:id="3526" w:name="_Toc445131050"/>
      <w:r>
        <w:rPr>
          <w:rFonts w:hint="eastAsia"/>
        </w:rPr>
        <w:t xml:space="preserve">VRRP </w:t>
      </w:r>
      <w:r w:rsidRPr="00883D7E">
        <w:rPr>
          <w:rFonts w:hint="eastAsia"/>
        </w:rPr>
        <w:t>Benefits</w:t>
      </w:r>
      <w:bookmarkEnd w:id="3524"/>
      <w:bookmarkEnd w:id="3525"/>
      <w:bookmarkEnd w:id="3526"/>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7" w:name="_Toc363228676"/>
      <w:bookmarkStart w:id="3528" w:name="_Toc198629390"/>
      <w:bookmarkStart w:id="3529" w:name="_Toc445131051"/>
      <w:r>
        <w:rPr>
          <w:rFonts w:hint="eastAsia"/>
        </w:rPr>
        <w:t xml:space="preserve">Multiple Virtual </w:t>
      </w:r>
      <w:r w:rsidR="007D2F97" w:rsidRPr="003F1039">
        <w:t>Router</w:t>
      </w:r>
      <w:r>
        <w:rPr>
          <w:rFonts w:hint="eastAsia"/>
        </w:rPr>
        <w:t xml:space="preserve"> Support</w:t>
      </w:r>
      <w:bookmarkEnd w:id="3527"/>
      <w:bookmarkEnd w:id="3528"/>
      <w:bookmarkEnd w:id="3529"/>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30" w:name="_Toc363228677"/>
      <w:bookmarkStart w:id="3531" w:name="_Toc198629391"/>
      <w:bookmarkStart w:id="3532" w:name="_Toc445131052"/>
      <w:r>
        <w:rPr>
          <w:rFonts w:hint="eastAsia"/>
        </w:rPr>
        <w:t>VRRP Router Priority and Preemption</w:t>
      </w:r>
      <w:bookmarkEnd w:id="3530"/>
      <w:bookmarkEnd w:id="3531"/>
      <w:bookmarkEnd w:id="3532"/>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33" w:name="_Toc363228678"/>
      <w:bookmarkStart w:id="3534" w:name="_Toc198629392"/>
      <w:bookmarkStart w:id="3535" w:name="_Toc445131053"/>
      <w:r w:rsidRPr="003F1039">
        <w:rPr>
          <w:rFonts w:hint="eastAsia"/>
        </w:rPr>
        <w:t>VRRP</w:t>
      </w:r>
      <w:r>
        <w:rPr>
          <w:rFonts w:hint="eastAsia"/>
        </w:rPr>
        <w:t xml:space="preserve"> </w:t>
      </w:r>
      <w:bookmarkEnd w:id="3533"/>
      <w:bookmarkEnd w:id="3534"/>
      <w:bookmarkEnd w:id="3535"/>
      <w:r w:rsidR="007D2F97">
        <w:t>Advertisements</w:t>
      </w:r>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36" w:name="_Toc363228679"/>
      <w:bookmarkStart w:id="3537" w:name="_Toc198629393"/>
      <w:bookmarkStart w:id="3538" w:name="_Toc445131054"/>
      <w:r>
        <w:rPr>
          <w:rFonts w:hint="eastAsia"/>
        </w:rPr>
        <w:t xml:space="preserve">VRRP </w:t>
      </w:r>
      <w:r w:rsidRPr="003F1039">
        <w:rPr>
          <w:rFonts w:hint="eastAsia"/>
        </w:rPr>
        <w:t>Object</w:t>
      </w:r>
      <w:r>
        <w:rPr>
          <w:rFonts w:hint="eastAsia"/>
        </w:rPr>
        <w:t xml:space="preserve"> Tracking</w:t>
      </w:r>
      <w:bookmarkEnd w:id="3536"/>
      <w:bookmarkEnd w:id="3537"/>
      <w:bookmarkEnd w:id="3538"/>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9" w:name="_Toc363228680"/>
      <w:bookmarkStart w:id="3540" w:name="_Toc198629394"/>
      <w:bookmarkStart w:id="3541" w:name="_Toc445131055"/>
      <w:r>
        <w:rPr>
          <w:rFonts w:hint="eastAsia"/>
        </w:rPr>
        <w:lastRenderedPageBreak/>
        <w:t xml:space="preserve">How to </w:t>
      </w:r>
      <w:r w:rsidRPr="00883D7E">
        <w:rPr>
          <w:rFonts w:hint="eastAsia"/>
        </w:rPr>
        <w:t>Configure</w:t>
      </w:r>
      <w:r>
        <w:rPr>
          <w:rFonts w:hint="eastAsia"/>
        </w:rPr>
        <w:t xml:space="preserve"> VRRP</w:t>
      </w:r>
      <w:bookmarkEnd w:id="3539"/>
      <w:bookmarkEnd w:id="3540"/>
      <w:bookmarkEnd w:id="3541"/>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42" w:name="_Toc363228681"/>
      <w:bookmarkStart w:id="3543" w:name="_Toc198629395"/>
      <w:bookmarkStart w:id="3544" w:name="_Toc445131056"/>
      <w:r w:rsidRPr="0088421A">
        <w:rPr>
          <w:rFonts w:hint="eastAsia"/>
        </w:rPr>
        <w:t>Enabling</w:t>
      </w:r>
      <w:r>
        <w:rPr>
          <w:rFonts w:hint="eastAsia"/>
        </w:rPr>
        <w:t xml:space="preserve"> VRRP</w:t>
      </w:r>
      <w:bookmarkEnd w:id="3542"/>
      <w:bookmarkEnd w:id="3543"/>
      <w:bookmarkEnd w:id="3544"/>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45"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45"/>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46" w:name="_Toc363228682"/>
      <w:bookmarkStart w:id="3547" w:name="_Toc198629396"/>
      <w:bookmarkStart w:id="3548" w:name="_Toc445131057"/>
      <w:r>
        <w:rPr>
          <w:rFonts w:hint="eastAsia"/>
        </w:rPr>
        <w:t>Disabling VRRP on an Interface</w:t>
      </w:r>
      <w:bookmarkEnd w:id="3546"/>
      <w:bookmarkEnd w:id="3547"/>
      <w:bookmarkEnd w:id="3548"/>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9"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9"/>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50" w:name="_Toc363228683"/>
      <w:bookmarkStart w:id="3551" w:name="_Toc198629397"/>
      <w:bookmarkStart w:id="3552" w:name="_Toc445131058"/>
      <w:r>
        <w:rPr>
          <w:rFonts w:hint="eastAsia"/>
        </w:rPr>
        <w:t>Configuring VRRP Object Tracking</w:t>
      </w:r>
      <w:bookmarkEnd w:id="3550"/>
      <w:bookmarkEnd w:id="3551"/>
      <w:bookmarkEnd w:id="3552"/>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53"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53"/>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54" w:name="_Toc363228684"/>
      <w:bookmarkStart w:id="3555" w:name="_Toc198629398"/>
      <w:bookmarkStart w:id="3556" w:name="_Toc445131059"/>
      <w:r w:rsidRPr="0088421A">
        <w:rPr>
          <w:rFonts w:hint="eastAsia"/>
        </w:rPr>
        <w:lastRenderedPageBreak/>
        <w:t>Configuration</w:t>
      </w:r>
      <w:r>
        <w:rPr>
          <w:rFonts w:hint="eastAsia"/>
        </w:rPr>
        <w:t xml:space="preserve"> Examples for VRRP</w:t>
      </w:r>
      <w:bookmarkEnd w:id="3554"/>
      <w:bookmarkEnd w:id="3555"/>
      <w:bookmarkEnd w:id="3556"/>
    </w:p>
    <w:p w14:paraId="3B59CCF6" w14:textId="77777777" w:rsidR="00D52D64" w:rsidRDefault="00D52D64" w:rsidP="00214E37">
      <w:pPr>
        <w:pStyle w:val="3"/>
        <w:ind w:left="0" w:right="20"/>
      </w:pPr>
      <w:bookmarkStart w:id="3557" w:name="_Toc363228685"/>
      <w:bookmarkStart w:id="3558" w:name="_Toc198629399"/>
      <w:bookmarkStart w:id="3559" w:name="_Toc445131060"/>
      <w:r w:rsidRPr="0088421A">
        <w:rPr>
          <w:rFonts w:hint="eastAsia"/>
        </w:rPr>
        <w:t>Configuring</w:t>
      </w:r>
      <w:r>
        <w:rPr>
          <w:rFonts w:hint="eastAsia"/>
        </w:rPr>
        <w:t xml:space="preserve"> VRRP: Example</w:t>
      </w:r>
      <w:bookmarkEnd w:id="3557"/>
      <w:bookmarkEnd w:id="3558"/>
      <w:bookmarkEnd w:id="3559"/>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60" w:name="_Toc363228686"/>
      <w:bookmarkStart w:id="3561" w:name="_Toc445131061"/>
      <w:r>
        <w:rPr>
          <w:rFonts w:hint="eastAsia"/>
        </w:rPr>
        <w:lastRenderedPageBreak/>
        <w:t xml:space="preserve">VRRP Object </w:t>
      </w:r>
      <w:r w:rsidRPr="00196AFC">
        <w:rPr>
          <w:rFonts w:hint="eastAsia"/>
        </w:rPr>
        <w:t>Tracking</w:t>
      </w:r>
      <w:r>
        <w:rPr>
          <w:rFonts w:hint="eastAsia"/>
        </w:rPr>
        <w:t>: Example</w:t>
      </w:r>
      <w:bookmarkEnd w:id="3560"/>
      <w:bookmarkEnd w:id="3561"/>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62" w:name="_Toc294857235"/>
      <w:bookmarkStart w:id="3563" w:name="_Toc294857397"/>
      <w:bookmarkStart w:id="3564" w:name="_Toc445131062"/>
      <w:r>
        <w:rPr>
          <w:rFonts w:hint="eastAsia"/>
        </w:rPr>
        <w:t>VRRP Object Tracking Verification: Example</w:t>
      </w:r>
      <w:bookmarkEnd w:id="3562"/>
      <w:bookmarkEnd w:id="3563"/>
      <w:bookmarkEnd w:id="3564"/>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65" w:name="_Toc294857463"/>
      <w:bookmarkStart w:id="3566" w:name="_Toc294877606"/>
      <w:bookmarkStart w:id="3567"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8" w:name="_Toc445131063"/>
      <w:r>
        <w:rPr>
          <w:rFonts w:hint="eastAsia"/>
        </w:rPr>
        <w:lastRenderedPageBreak/>
        <w:t>Disabling a VRRP Group on an Interface: Example</w:t>
      </w:r>
      <w:bookmarkEnd w:id="3565"/>
      <w:bookmarkEnd w:id="3566"/>
      <w:bookmarkEnd w:id="3567"/>
      <w:bookmarkEnd w:id="3568"/>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9" w:name="_Toc294879758"/>
      <w:bookmarkStart w:id="3570" w:name="_Toc294880442"/>
      <w:bookmarkStart w:id="3571" w:name="_Toc391378372"/>
      <w:bookmarkStart w:id="3572" w:name="_Toc445131064"/>
      <w:r>
        <w:rPr>
          <w:rFonts w:hint="eastAsia"/>
        </w:rPr>
        <w:lastRenderedPageBreak/>
        <w:t>NTP</w:t>
      </w:r>
      <w:bookmarkEnd w:id="3569"/>
      <w:bookmarkEnd w:id="3570"/>
      <w:bookmarkEnd w:id="3571"/>
      <w:bookmarkEnd w:id="3572"/>
    </w:p>
    <w:p w14:paraId="1F1BB976" w14:textId="77777777" w:rsidR="00D96612" w:rsidRPr="00D96612" w:rsidRDefault="00D96612" w:rsidP="0021019A">
      <w:pPr>
        <w:ind w:right="20"/>
      </w:pPr>
      <w:bookmarkStart w:id="3573" w:name="_Toc294880968"/>
      <w:bookmarkStart w:id="3574" w:name="_Toc294882272"/>
      <w:bookmarkStart w:id="3575" w:name="_Toc294882797"/>
      <w:bookmarkStart w:id="3576" w:name="_Toc295242059"/>
      <w:bookmarkStart w:id="3577" w:name="_Toc295242500"/>
      <w:bookmarkStart w:id="3578" w:name="_Toc295290820"/>
      <w:bookmarkStart w:id="3579" w:name="_Toc295390156"/>
      <w:bookmarkStart w:id="3580" w:name="_Toc295402238"/>
      <w:bookmarkStart w:id="3581" w:name="_Toc295402280"/>
      <w:bookmarkStart w:id="3582" w:name="_Toc295470758"/>
      <w:bookmarkStart w:id="3583" w:name="_Toc295741876"/>
      <w:bookmarkStart w:id="3584" w:name="_Toc295750565"/>
      <w:bookmarkStart w:id="3585" w:name="_Toc295808316"/>
      <w:bookmarkStart w:id="3586" w:name="_Toc295808988"/>
      <w:bookmarkStart w:id="3587" w:name="_Toc295820000"/>
      <w:bookmarkStart w:id="3588" w:name="_Toc295820035"/>
      <w:bookmarkStart w:id="3589" w:name="_Toc295820071"/>
      <w:bookmarkStart w:id="3590" w:name="_Toc295825914"/>
      <w:bookmarkStart w:id="3591" w:name="_Toc295832357"/>
      <w:bookmarkStart w:id="3592" w:name="_Toc295832400"/>
      <w:bookmarkStart w:id="3593" w:name="_Toc295833076"/>
      <w:bookmarkStart w:id="3594" w:name="_Toc295833840"/>
      <w:bookmarkStart w:id="3595" w:name="_Toc295836590"/>
      <w:bookmarkStart w:id="3596" w:name="_Toc295894139"/>
      <w:bookmarkStart w:id="3597" w:name="_Toc295987299"/>
      <w:bookmarkStart w:id="3598" w:name="_Toc296000229"/>
      <w:bookmarkStart w:id="3599" w:name="_Toc296001323"/>
      <w:bookmarkStart w:id="3600" w:name="_Toc296020354"/>
      <w:bookmarkStart w:id="3601" w:name="_Toc296083588"/>
      <w:bookmarkStart w:id="3602" w:name="_Toc296087059"/>
      <w:bookmarkStart w:id="3603" w:name="_Toc296176569"/>
      <w:bookmarkStart w:id="3604" w:name="_Toc296177344"/>
      <w:bookmarkStart w:id="3605" w:name="_Toc296180951"/>
      <w:bookmarkStart w:id="3606" w:name="_Toc296182028"/>
      <w:bookmarkStart w:id="3607" w:name="_Toc296182802"/>
      <w:bookmarkStart w:id="3608" w:name="_Toc296184041"/>
      <w:bookmarkStart w:id="3609" w:name="_Toc296339871"/>
      <w:bookmarkStart w:id="3610" w:name="_Toc296340651"/>
      <w:bookmarkStart w:id="3611" w:name="_Toc296671365"/>
      <w:bookmarkStart w:id="3612" w:name="_Toc296671844"/>
      <w:bookmarkStart w:id="3613" w:name="_Toc296690664"/>
      <w:bookmarkStart w:id="3614" w:name="_Toc296959273"/>
      <w:bookmarkStart w:id="3615" w:name="_Toc297822545"/>
      <w:bookmarkStart w:id="3616" w:name="_Toc306024397"/>
      <w:bookmarkStart w:id="3617" w:name="_Toc306029292"/>
      <w:bookmarkStart w:id="3618" w:name="_Toc306092049"/>
      <w:bookmarkStart w:id="3619" w:name="_Toc306093386"/>
      <w:bookmarkStart w:id="3620" w:name="_Toc306283353"/>
      <w:bookmarkStart w:id="3621" w:name="_Toc306284158"/>
      <w:bookmarkStart w:id="3622" w:name="_Toc306284963"/>
      <w:bookmarkStart w:id="3623" w:name="_Toc325378231"/>
      <w:bookmarkStart w:id="3624" w:name="_Toc327782421"/>
      <w:bookmarkStart w:id="3625" w:name="_Toc329073640"/>
      <w:bookmarkStart w:id="3626" w:name="_Toc329076582"/>
      <w:bookmarkStart w:id="3627" w:name="_Toc335384402"/>
      <w:bookmarkStart w:id="3628" w:name="_Toc335385215"/>
      <w:bookmarkStart w:id="3629" w:name="_Toc335386028"/>
      <w:bookmarkStart w:id="3630" w:name="_Toc335640806"/>
      <w:bookmarkStart w:id="3631" w:name="_Toc336588066"/>
      <w:bookmarkStart w:id="3632" w:name="_Toc336589635"/>
      <w:bookmarkStart w:id="3633" w:name="_Toc336590505"/>
      <w:bookmarkStart w:id="3634" w:name="_Toc336591241"/>
      <w:bookmarkStart w:id="3635" w:name="_Toc336604858"/>
      <w:bookmarkStart w:id="3636" w:name="_Toc336605838"/>
      <w:bookmarkStart w:id="3637" w:name="_Toc337193655"/>
      <w:bookmarkStart w:id="3638" w:name="_Toc337194462"/>
      <w:bookmarkStart w:id="3639" w:name="_Toc337195538"/>
      <w:bookmarkStart w:id="3640" w:name="_Toc337196298"/>
      <w:bookmarkStart w:id="3641" w:name="_Toc337197058"/>
      <w:bookmarkStart w:id="3642" w:name="_Toc337199448"/>
      <w:bookmarkStart w:id="3643" w:name="_Toc337200246"/>
      <w:bookmarkStart w:id="3644" w:name="_Toc337201162"/>
      <w:bookmarkStart w:id="3645" w:name="_Toc337728689"/>
      <w:bookmarkStart w:id="3646" w:name="_Toc337819162"/>
      <w:bookmarkStart w:id="3647" w:name="_Toc338755986"/>
      <w:bookmarkStart w:id="3648" w:name="_Toc339539499"/>
      <w:bookmarkStart w:id="3649" w:name="_Toc340647711"/>
      <w:bookmarkStart w:id="3650" w:name="_Toc340663631"/>
      <w:bookmarkStart w:id="3651" w:name="_Toc341455521"/>
      <w:bookmarkStart w:id="3652" w:name="_Toc341693759"/>
      <w:bookmarkStart w:id="3653" w:name="_Toc341699493"/>
      <w:bookmarkStart w:id="3654" w:name="_Toc341886317"/>
      <w:bookmarkStart w:id="3655" w:name="_Toc341976114"/>
      <w:bookmarkStart w:id="3656" w:name="_Toc342046084"/>
      <w:bookmarkStart w:id="3657" w:name="_Toc343863869"/>
      <w:bookmarkStart w:id="3658" w:name="_Toc348529219"/>
      <w:bookmarkStart w:id="3659" w:name="_Toc348536293"/>
      <w:bookmarkStart w:id="3660" w:name="_Toc348537237"/>
      <w:bookmarkStart w:id="3661" w:name="_Toc348538182"/>
      <w:bookmarkStart w:id="3662" w:name="_Toc348539127"/>
      <w:bookmarkStart w:id="3663" w:name="_Toc348540072"/>
      <w:bookmarkStart w:id="3664" w:name="_Toc348541017"/>
      <w:bookmarkStart w:id="3665" w:name="_Toc348541962"/>
      <w:bookmarkStart w:id="3666" w:name="_Toc348542907"/>
      <w:bookmarkStart w:id="3667" w:name="_Toc348624832"/>
      <w:bookmarkStart w:id="3668" w:name="_Toc348625777"/>
      <w:bookmarkStart w:id="3669" w:name="_Toc354409698"/>
      <w:bookmarkStart w:id="3670" w:name="_Toc354416013"/>
      <w:bookmarkStart w:id="3671" w:name="_Toc259460221"/>
      <w:bookmarkStart w:id="3672" w:name="_Toc292810064"/>
      <w:bookmarkStart w:id="3673" w:name="_Toc294800275"/>
      <w:bookmarkStart w:id="3674" w:name="_Toc294800475"/>
      <w:bookmarkStart w:id="3675" w:name="_Toc294800799"/>
      <w:bookmarkStart w:id="3676" w:name="_Toc337198422"/>
    </w:p>
    <w:p w14:paraId="05A6A7D5" w14:textId="77777777" w:rsidR="00D96612" w:rsidRDefault="00D96612" w:rsidP="0021019A">
      <w:pPr>
        <w:pStyle w:val="a3"/>
        <w:ind w:right="20"/>
      </w:pPr>
      <w:r w:rsidRPr="002F5F3A">
        <w:t>This chapter describes the NTP configuration of the system.</w:t>
      </w:r>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p>
    <w:p w14:paraId="65814030" w14:textId="3F961547" w:rsidR="00D96612" w:rsidRPr="002F5F3A" w:rsidRDefault="002D70ED" w:rsidP="0021019A">
      <w:pPr>
        <w:pStyle w:val="-1"/>
        <w:ind w:right="20"/>
      </w:pPr>
      <w:bookmarkStart w:id="3677" w:name="_Toc354416184"/>
      <w:bookmarkStart w:id="3678"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7"/>
      <w:bookmarkEnd w:id="3678"/>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9" w:name="_Toc259460222"/>
      <w:bookmarkStart w:id="3680" w:name="_Toc363228689"/>
      <w:bookmarkStart w:id="3681" w:name="_Toc259460223"/>
      <w:bookmarkStart w:id="3682" w:name="_Toc363228690"/>
      <w:bookmarkStart w:id="3683" w:name="_Toc259460224"/>
      <w:bookmarkStart w:id="3684" w:name="_Toc445131065"/>
      <w:r w:rsidRPr="003F1039">
        <w:lastRenderedPageBreak/>
        <w:t>Understanding</w:t>
      </w:r>
      <w:r w:rsidRPr="002F5F3A">
        <w:t xml:space="preserve"> Time Sources</w:t>
      </w:r>
      <w:bookmarkEnd w:id="3679"/>
      <w:bookmarkEnd w:id="3680"/>
      <w:bookmarkEnd w:id="3681"/>
      <w:bookmarkEnd w:id="3682"/>
      <w:bookmarkEnd w:id="3683"/>
      <w:bookmarkEnd w:id="3684"/>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85" w:name="_Toc363228691"/>
      <w:bookmarkStart w:id="3686" w:name="_Toc259460225"/>
      <w:bookmarkStart w:id="3687" w:name="_Toc445131066"/>
      <w:r w:rsidRPr="00D96612">
        <w:rPr>
          <w:rFonts w:hint="eastAsia"/>
        </w:rPr>
        <w:t>Network</w:t>
      </w:r>
      <w:r>
        <w:rPr>
          <w:rFonts w:hint="eastAsia"/>
        </w:rPr>
        <w:t xml:space="preserve"> Time Protocol</w:t>
      </w:r>
      <w:bookmarkEnd w:id="3685"/>
      <w:bookmarkEnd w:id="3686"/>
      <w:bookmarkEnd w:id="3687"/>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8" w:name="_Toc363228692"/>
      <w:bookmarkStart w:id="3689" w:name="_Toc445131067"/>
      <w:r w:rsidRPr="00D96612">
        <w:rPr>
          <w:rFonts w:hint="eastAsia"/>
        </w:rPr>
        <w:t>Hardware</w:t>
      </w:r>
      <w:r>
        <w:rPr>
          <w:rFonts w:hint="eastAsia"/>
        </w:rPr>
        <w:t xml:space="preserve"> Clock</w:t>
      </w:r>
      <w:bookmarkEnd w:id="3688"/>
      <w:bookmarkEnd w:id="3689"/>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90" w:name="_Toc259460226"/>
      <w:bookmarkStart w:id="3691" w:name="_Toc363228693"/>
      <w:bookmarkStart w:id="3692" w:name="_Toc445131068"/>
      <w:r w:rsidRPr="00D96612">
        <w:rPr>
          <w:rFonts w:hint="eastAsia"/>
        </w:rPr>
        <w:lastRenderedPageBreak/>
        <w:t>Configuring</w:t>
      </w:r>
      <w:r>
        <w:rPr>
          <w:rFonts w:hint="eastAsia"/>
        </w:rPr>
        <w:t xml:space="preserve"> NTP</w:t>
      </w:r>
      <w:bookmarkEnd w:id="3690"/>
      <w:bookmarkEnd w:id="3691"/>
      <w:bookmarkEnd w:id="3692"/>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93" w:name="_Toc259460227"/>
      <w:bookmarkStart w:id="3694" w:name="_Toc363228694"/>
      <w:bookmarkStart w:id="3695" w:name="_Toc445131069"/>
      <w:r>
        <w:rPr>
          <w:rFonts w:hint="eastAsia"/>
        </w:rPr>
        <w:t xml:space="preserve">Configuring Poll-Based </w:t>
      </w:r>
      <w:r w:rsidRPr="00D96612">
        <w:rPr>
          <w:rFonts w:hint="eastAsia"/>
        </w:rPr>
        <w:t>NTP</w:t>
      </w:r>
      <w:r>
        <w:rPr>
          <w:rFonts w:hint="eastAsia"/>
        </w:rPr>
        <w:t xml:space="preserve"> Associations</w:t>
      </w:r>
      <w:bookmarkEnd w:id="3693"/>
      <w:bookmarkEnd w:id="3694"/>
      <w:bookmarkEnd w:id="3695"/>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96"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96"/>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7" w:name="_Toc259460228"/>
      <w:bookmarkStart w:id="3698" w:name="_Toc363228695"/>
      <w:bookmarkStart w:id="3699" w:name="_Toc445131070"/>
      <w:r>
        <w:rPr>
          <w:rFonts w:hint="eastAsia"/>
        </w:rPr>
        <w:t>Configuring NTP Authentication</w:t>
      </w:r>
      <w:bookmarkEnd w:id="3697"/>
      <w:bookmarkEnd w:id="3698"/>
      <w:bookmarkEnd w:id="3699"/>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00"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00"/>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01" w:name="_Toc259460229"/>
      <w:bookmarkStart w:id="3702" w:name="_Toc363228696"/>
      <w:bookmarkStart w:id="3703" w:name="_Toc445131071"/>
      <w:r w:rsidRPr="00D96612">
        <w:rPr>
          <w:rFonts w:hint="eastAsia"/>
        </w:rPr>
        <w:t>Configuring</w:t>
      </w:r>
      <w:r>
        <w:rPr>
          <w:rFonts w:hint="eastAsia"/>
        </w:rPr>
        <w:t xml:space="preserve"> the Source IP Address for NTP Packets</w:t>
      </w:r>
      <w:bookmarkEnd w:id="3701"/>
      <w:bookmarkEnd w:id="3702"/>
      <w:bookmarkEnd w:id="3703"/>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704"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04"/>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05" w:name="_Toc259460230"/>
      <w:bookmarkStart w:id="3706" w:name="_Toc363228697"/>
      <w:bookmarkStart w:id="3707" w:name="_Toc445131072"/>
      <w:r w:rsidRPr="00D96612">
        <w:rPr>
          <w:rFonts w:hint="eastAsia"/>
        </w:rPr>
        <w:t>Configuring</w:t>
      </w:r>
      <w:r>
        <w:rPr>
          <w:rFonts w:hint="eastAsia"/>
        </w:rPr>
        <w:t xml:space="preserve"> the System as an Authoritative NTP Server</w:t>
      </w:r>
      <w:bookmarkEnd w:id="3705"/>
      <w:bookmarkEnd w:id="3706"/>
      <w:bookmarkEnd w:id="3707"/>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8"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8"/>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9" w:name="_Toc259460231"/>
      <w:bookmarkStart w:id="3710" w:name="_Toc363228698"/>
      <w:bookmarkStart w:id="3711" w:name="_Toc445131073"/>
      <w:r>
        <w:rPr>
          <w:rFonts w:hint="eastAsia"/>
        </w:rPr>
        <w:t xml:space="preserve">Updating the </w:t>
      </w:r>
      <w:r w:rsidRPr="00D96612">
        <w:rPr>
          <w:rFonts w:hint="eastAsia"/>
        </w:rPr>
        <w:t>Hardware</w:t>
      </w:r>
      <w:r>
        <w:rPr>
          <w:rFonts w:hint="eastAsia"/>
        </w:rPr>
        <w:t xml:space="preserve"> Clock</w:t>
      </w:r>
      <w:bookmarkEnd w:id="3709"/>
      <w:bookmarkEnd w:id="3710"/>
      <w:bookmarkEnd w:id="3711"/>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12"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12"/>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13" w:name="_Toc259460232"/>
      <w:bookmarkStart w:id="3714" w:name="_Toc363228699"/>
      <w:bookmarkStart w:id="3715" w:name="_Toc445131074"/>
      <w:r w:rsidRPr="00D96612">
        <w:rPr>
          <w:rFonts w:hint="eastAsia"/>
        </w:rPr>
        <w:t>Configuring</w:t>
      </w:r>
      <w:r>
        <w:rPr>
          <w:rFonts w:hint="eastAsia"/>
        </w:rPr>
        <w:t xml:space="preserve"> Time and Date Manually</w:t>
      </w:r>
      <w:bookmarkEnd w:id="3713"/>
      <w:bookmarkEnd w:id="3714"/>
      <w:bookmarkEnd w:id="3715"/>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16" w:name="_Toc259460233"/>
      <w:bookmarkStart w:id="3717" w:name="_Toc445131075"/>
      <w:r w:rsidRPr="00D96612">
        <w:rPr>
          <w:rFonts w:hint="eastAsia"/>
        </w:rPr>
        <w:t>Configuring</w:t>
      </w:r>
      <w:r>
        <w:rPr>
          <w:rFonts w:hint="eastAsia"/>
        </w:rPr>
        <w:t xml:space="preserve"> the Time Zone</w:t>
      </w:r>
      <w:bookmarkEnd w:id="3716"/>
      <w:bookmarkEnd w:id="3717"/>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8" w:name="_Toc363228700"/>
      <w:bookmarkStart w:id="3719"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8"/>
      <w:bookmarkEnd w:id="3719"/>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20" w:name="_Toc259460234"/>
      <w:bookmarkStart w:id="3721" w:name="_Toc445131076"/>
      <w:r w:rsidRPr="00D96612">
        <w:rPr>
          <w:rFonts w:hint="eastAsia"/>
        </w:rPr>
        <w:t>Configuring</w:t>
      </w:r>
      <w:r>
        <w:rPr>
          <w:rFonts w:hint="eastAsia"/>
        </w:rPr>
        <w:t xml:space="preserve"> Summer Time (Daylight Savings Time)</w:t>
      </w:r>
      <w:bookmarkEnd w:id="3720"/>
      <w:bookmarkEnd w:id="3721"/>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22" w:name="_Toc363228701"/>
      <w:bookmarkStart w:id="3723"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22"/>
      <w:bookmarkEnd w:id="3723"/>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24"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24"/>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25" w:name="_Toc259460235"/>
      <w:bookmarkStart w:id="3726" w:name="_Toc363228702"/>
      <w:bookmarkStart w:id="3727" w:name="_Toc445131077"/>
      <w:r>
        <w:rPr>
          <w:rFonts w:hint="eastAsia"/>
        </w:rPr>
        <w:t xml:space="preserve">Manually </w:t>
      </w:r>
      <w:r w:rsidRPr="00D96612">
        <w:rPr>
          <w:rFonts w:hint="eastAsia"/>
        </w:rPr>
        <w:t>Setting</w:t>
      </w:r>
      <w:r>
        <w:rPr>
          <w:rFonts w:hint="eastAsia"/>
        </w:rPr>
        <w:t xml:space="preserve"> the Software Clock</w:t>
      </w:r>
      <w:bookmarkEnd w:id="3725"/>
      <w:bookmarkEnd w:id="3726"/>
      <w:bookmarkEnd w:id="3727"/>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8"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8"/>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9" w:name="_Toc259460236"/>
      <w:bookmarkStart w:id="3730" w:name="_Toc363228703"/>
      <w:bookmarkStart w:id="3731" w:name="_Toc445131078"/>
      <w:r>
        <w:rPr>
          <w:rFonts w:hint="eastAsia"/>
        </w:rPr>
        <w:lastRenderedPageBreak/>
        <w:t xml:space="preserve">Using the </w:t>
      </w:r>
      <w:r w:rsidRPr="00196AFC">
        <w:rPr>
          <w:rFonts w:hint="eastAsia"/>
        </w:rPr>
        <w:t>Hardware</w:t>
      </w:r>
      <w:r>
        <w:rPr>
          <w:rFonts w:hint="eastAsia"/>
        </w:rPr>
        <w:t xml:space="preserve"> Clock</w:t>
      </w:r>
      <w:bookmarkEnd w:id="3729"/>
      <w:bookmarkEnd w:id="3730"/>
      <w:bookmarkEnd w:id="3731"/>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32" w:name="_Toc259460237"/>
      <w:bookmarkStart w:id="3733" w:name="_Toc363228704"/>
      <w:bookmarkStart w:id="3734" w:name="_Toc445131079"/>
      <w:r>
        <w:rPr>
          <w:rFonts w:hint="eastAsia"/>
        </w:rPr>
        <w:t xml:space="preserve">Setting the </w:t>
      </w:r>
      <w:r w:rsidRPr="00D96612">
        <w:rPr>
          <w:rFonts w:hint="eastAsia"/>
        </w:rPr>
        <w:t>Hardware</w:t>
      </w:r>
      <w:r>
        <w:rPr>
          <w:rFonts w:hint="eastAsia"/>
        </w:rPr>
        <w:t xml:space="preserve"> Clock</w:t>
      </w:r>
      <w:bookmarkEnd w:id="3732"/>
      <w:bookmarkEnd w:id="3733"/>
      <w:bookmarkEnd w:id="3734"/>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35"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35"/>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36" w:name="_Toc259460238"/>
      <w:bookmarkStart w:id="3737" w:name="_Toc363228705"/>
      <w:bookmarkStart w:id="3738" w:name="_Toc445131080"/>
      <w:r>
        <w:rPr>
          <w:rFonts w:hint="eastAsia"/>
        </w:rPr>
        <w:t>Setting the Software Clock from the Hardware Clock</w:t>
      </w:r>
      <w:bookmarkEnd w:id="3736"/>
      <w:bookmarkEnd w:id="3737"/>
      <w:bookmarkEnd w:id="3738"/>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9"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9"/>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40" w:name="_Toc259460240"/>
      <w:bookmarkStart w:id="3741" w:name="_Toc363228707"/>
    </w:p>
    <w:p w14:paraId="436AEB99" w14:textId="77777777" w:rsidR="00D96612" w:rsidRDefault="00D96612" w:rsidP="0021019A">
      <w:pPr>
        <w:pStyle w:val="3"/>
        <w:ind w:right="20"/>
      </w:pPr>
      <w:bookmarkStart w:id="3742" w:name="_Toc445131081"/>
      <w:r>
        <w:rPr>
          <w:rFonts w:hint="eastAsia"/>
        </w:rPr>
        <w:t>Setting the Hardware Clock from the Software Clock</w:t>
      </w:r>
      <w:bookmarkEnd w:id="3740"/>
      <w:bookmarkEnd w:id="3741"/>
      <w:bookmarkEnd w:id="3742"/>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43"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43"/>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44" w:name="_Toc294800482"/>
      <w:bookmarkStart w:id="3745" w:name="_Toc445131082"/>
      <w:r>
        <w:rPr>
          <w:rFonts w:hint="eastAsia"/>
        </w:rPr>
        <w:lastRenderedPageBreak/>
        <w:t xml:space="preserve">Monitoring </w:t>
      </w:r>
      <w:r w:rsidRPr="00D96612">
        <w:rPr>
          <w:rFonts w:hint="eastAsia"/>
        </w:rPr>
        <w:t>Time</w:t>
      </w:r>
      <w:r>
        <w:rPr>
          <w:rFonts w:hint="eastAsia"/>
        </w:rPr>
        <w:t xml:space="preserve"> and Calendar Services</w:t>
      </w:r>
      <w:bookmarkEnd w:id="3744"/>
      <w:bookmarkEnd w:id="3745"/>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46" w:name="_Toc294800806"/>
      <w:bookmarkStart w:id="3747"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46"/>
      <w:bookmarkEnd w:id="3747"/>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8" w:name="_Toc294800865"/>
      <w:bookmarkStart w:id="3749" w:name="_Toc294800901"/>
      <w:bookmarkStart w:id="3750" w:name="_Toc294856189"/>
      <w:bookmarkStart w:id="3751" w:name="_Toc445131083"/>
      <w:r>
        <w:rPr>
          <w:rFonts w:hint="eastAsia"/>
        </w:rPr>
        <w:t>Clock Calendar and NTP Configuration Examples</w:t>
      </w:r>
      <w:bookmarkEnd w:id="3748"/>
      <w:bookmarkEnd w:id="3749"/>
      <w:bookmarkEnd w:id="3750"/>
      <w:bookmarkEnd w:id="3751"/>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52" w:name="_Toc294856735"/>
      <w:bookmarkStart w:id="3753" w:name="_Toc294857399"/>
      <w:bookmarkStart w:id="3754" w:name="_Toc391378374"/>
      <w:bookmarkStart w:id="3755" w:name="_Toc445131084"/>
      <w:r w:rsidRPr="00677940">
        <w:rPr>
          <w:rFonts w:ascii="Calibri" w:hAnsi="Calibri"/>
        </w:rPr>
        <w:lastRenderedPageBreak/>
        <w:t>Dynamic ARP Inspection</w:t>
      </w:r>
      <w:bookmarkEnd w:id="3752"/>
      <w:bookmarkEnd w:id="3753"/>
      <w:bookmarkEnd w:id="3754"/>
      <w:bookmarkEnd w:id="3755"/>
    </w:p>
    <w:p w14:paraId="752228A2" w14:textId="77777777" w:rsidR="003F5DC1" w:rsidRPr="00677940" w:rsidRDefault="003F5DC1" w:rsidP="0021019A">
      <w:pPr>
        <w:ind w:right="20"/>
        <w:rPr>
          <w:rFonts w:ascii="Calibri" w:hAnsi="Calibri"/>
        </w:rPr>
      </w:pPr>
      <w:bookmarkStart w:id="3756" w:name="_Toc294857465"/>
      <w:bookmarkStart w:id="3757" w:name="_Toc294877608"/>
      <w:bookmarkStart w:id="3758" w:name="_Toc294878135"/>
      <w:bookmarkStart w:id="3759" w:name="_Toc294879760"/>
      <w:bookmarkStart w:id="3760" w:name="_Toc294880444"/>
      <w:bookmarkStart w:id="3761" w:name="_Toc294880970"/>
      <w:bookmarkStart w:id="3762" w:name="_Toc294882274"/>
      <w:bookmarkStart w:id="3763" w:name="_Toc294882799"/>
      <w:bookmarkStart w:id="3764" w:name="_Toc295242061"/>
      <w:bookmarkStart w:id="3765" w:name="_Toc295242502"/>
      <w:bookmarkStart w:id="3766" w:name="_Toc295290822"/>
      <w:bookmarkStart w:id="3767" w:name="_Toc295390158"/>
      <w:bookmarkStart w:id="3768" w:name="_Toc295402240"/>
      <w:bookmarkStart w:id="3769" w:name="_Toc295402282"/>
      <w:bookmarkStart w:id="3770" w:name="_Toc295470760"/>
      <w:bookmarkStart w:id="3771" w:name="_Toc295741878"/>
      <w:bookmarkStart w:id="3772" w:name="_Toc295750567"/>
      <w:bookmarkStart w:id="3773" w:name="_Toc295832359"/>
      <w:bookmarkStart w:id="3774" w:name="_Toc295832402"/>
      <w:bookmarkStart w:id="3775" w:name="_Toc295833078"/>
      <w:bookmarkStart w:id="3776" w:name="_Toc295833842"/>
      <w:bookmarkStart w:id="3777" w:name="_Toc295836592"/>
      <w:bookmarkStart w:id="3778" w:name="_Toc295894141"/>
      <w:bookmarkStart w:id="3779" w:name="_Toc295987301"/>
      <w:bookmarkStart w:id="3780" w:name="_Toc296000231"/>
      <w:bookmarkStart w:id="3781" w:name="_Toc296001325"/>
      <w:bookmarkStart w:id="3782" w:name="_Toc296020356"/>
      <w:bookmarkStart w:id="3783" w:name="_Toc296083590"/>
      <w:bookmarkStart w:id="3784" w:name="_Toc296087061"/>
      <w:bookmarkStart w:id="3785" w:name="_Toc296176571"/>
      <w:bookmarkStart w:id="3786" w:name="_Toc296177346"/>
      <w:bookmarkStart w:id="3787" w:name="_Toc296180953"/>
      <w:bookmarkStart w:id="3788" w:name="_Toc296182030"/>
      <w:bookmarkStart w:id="3789" w:name="_Toc296182804"/>
      <w:bookmarkStart w:id="3790" w:name="_Toc296184043"/>
      <w:bookmarkStart w:id="3791" w:name="_Toc296339873"/>
      <w:bookmarkStart w:id="3792" w:name="_Toc296340653"/>
      <w:bookmarkStart w:id="3793" w:name="_Toc296671323"/>
      <w:bookmarkStart w:id="3794" w:name="_Toc296671367"/>
      <w:bookmarkStart w:id="3795" w:name="_Toc296671846"/>
      <w:bookmarkStart w:id="3796" w:name="_Toc296690666"/>
      <w:bookmarkStart w:id="3797" w:name="_Toc296959275"/>
      <w:bookmarkStart w:id="3798" w:name="_Toc297822547"/>
      <w:bookmarkStart w:id="3799" w:name="_Toc306024399"/>
      <w:bookmarkStart w:id="3800" w:name="_Toc306029294"/>
      <w:bookmarkStart w:id="3801" w:name="_Toc306092051"/>
      <w:bookmarkStart w:id="3802" w:name="_Toc306093388"/>
      <w:bookmarkStart w:id="3803" w:name="_Toc306283355"/>
      <w:bookmarkStart w:id="3804" w:name="_Toc306284160"/>
      <w:bookmarkStart w:id="3805" w:name="_Toc306284965"/>
      <w:bookmarkStart w:id="3806" w:name="_Toc325378233"/>
      <w:bookmarkStart w:id="3807" w:name="_Toc327782423"/>
      <w:bookmarkStart w:id="3808" w:name="_Toc329073642"/>
      <w:bookmarkStart w:id="3809" w:name="_Toc329076584"/>
      <w:bookmarkStart w:id="3810" w:name="_Toc335384420"/>
      <w:bookmarkStart w:id="3811" w:name="_Toc335385233"/>
      <w:bookmarkStart w:id="3812" w:name="_Toc335386046"/>
      <w:bookmarkStart w:id="3813" w:name="_Toc335640824"/>
      <w:bookmarkStart w:id="3814" w:name="_Toc336588084"/>
      <w:bookmarkStart w:id="3815" w:name="_Toc336589653"/>
      <w:bookmarkStart w:id="3816" w:name="_Toc336590523"/>
      <w:bookmarkStart w:id="3817" w:name="_Toc336591259"/>
      <w:bookmarkStart w:id="3818" w:name="_Toc336604876"/>
      <w:bookmarkStart w:id="3819" w:name="_Toc336605856"/>
      <w:bookmarkStart w:id="3820" w:name="_Toc337193673"/>
      <w:bookmarkStart w:id="3821" w:name="_Toc337194480"/>
      <w:bookmarkStart w:id="3822" w:name="_Toc337195556"/>
      <w:bookmarkStart w:id="3823" w:name="_Toc337196316"/>
      <w:bookmarkStart w:id="3824" w:name="_Toc337197076"/>
      <w:bookmarkStart w:id="3825" w:name="_Toc337199466"/>
      <w:bookmarkStart w:id="3826" w:name="_Toc337200264"/>
      <w:bookmarkStart w:id="3827" w:name="_Toc337201180"/>
      <w:bookmarkStart w:id="3828" w:name="_Toc337728707"/>
      <w:bookmarkStart w:id="3829" w:name="_Toc337819180"/>
      <w:bookmarkStart w:id="3830" w:name="_Toc338756004"/>
      <w:bookmarkStart w:id="3831" w:name="_Toc339539517"/>
      <w:bookmarkStart w:id="3832" w:name="_Toc340647729"/>
      <w:bookmarkStart w:id="3833" w:name="_Toc340663649"/>
      <w:bookmarkStart w:id="3834" w:name="_Toc341455539"/>
      <w:bookmarkStart w:id="3835" w:name="_Toc341693777"/>
      <w:bookmarkStart w:id="3836" w:name="_Toc341699511"/>
      <w:bookmarkStart w:id="3837" w:name="_Toc341886335"/>
      <w:bookmarkStart w:id="3838" w:name="_Toc341976132"/>
      <w:bookmarkStart w:id="3839" w:name="_Toc342046102"/>
      <w:bookmarkStart w:id="3840" w:name="_Toc343863887"/>
      <w:bookmarkStart w:id="3841" w:name="_Toc348529237"/>
      <w:bookmarkStart w:id="3842" w:name="_Toc348536311"/>
      <w:bookmarkStart w:id="3843" w:name="_Toc348537255"/>
      <w:bookmarkStart w:id="3844" w:name="_Toc348538200"/>
      <w:bookmarkStart w:id="3845" w:name="_Toc348539145"/>
      <w:bookmarkStart w:id="3846" w:name="_Toc348540090"/>
      <w:bookmarkStart w:id="3847" w:name="_Toc348541035"/>
      <w:bookmarkStart w:id="3848" w:name="_Toc348541980"/>
      <w:bookmarkStart w:id="3849" w:name="_Toc348542925"/>
      <w:bookmarkStart w:id="3850" w:name="_Toc348624850"/>
      <w:bookmarkStart w:id="3851" w:name="_Toc348625795"/>
      <w:bookmarkStart w:id="3852" w:name="_Toc354409716"/>
      <w:bookmarkStart w:id="3853" w:name="_Toc354416031"/>
      <w:bookmarkStart w:id="3854" w:name="_Toc253407638"/>
      <w:bookmarkStart w:id="3855" w:name="_Toc363228709"/>
      <w:bookmarkStart w:id="3856" w:name="_Toc253407639"/>
      <w:bookmarkStart w:id="3857"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8" w:name="_Toc253407640"/>
      <w:bookmarkStart w:id="3859" w:name="_Toc363228711"/>
      <w:bookmarkStart w:id="3860" w:name="_Toc445131085"/>
      <w:r w:rsidRPr="00677940">
        <w:rPr>
          <w:rFonts w:ascii="Calibri" w:hAnsi="Calibri"/>
        </w:rPr>
        <w:lastRenderedPageBreak/>
        <w:t>Understanding DAI</w:t>
      </w:r>
      <w:bookmarkEnd w:id="3858"/>
      <w:bookmarkEnd w:id="3859"/>
      <w:bookmarkEnd w:id="3860"/>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61" w:name="_Toc253407641"/>
      <w:bookmarkStart w:id="3862" w:name="_Toc445131086"/>
      <w:r w:rsidRPr="00677940">
        <w:rPr>
          <w:rFonts w:ascii="Calibri" w:hAnsi="Calibri"/>
        </w:rPr>
        <w:t>Understanding ARP</w:t>
      </w:r>
      <w:bookmarkEnd w:id="3861"/>
      <w:bookmarkEnd w:id="3862"/>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63" w:name="_Toc363228712"/>
      <w:bookmarkStart w:id="3864"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63"/>
      <w:bookmarkEnd w:id="3864"/>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65" w:name="_Toc253407642"/>
      <w:bookmarkStart w:id="3866" w:name="_Toc363228713"/>
      <w:bookmarkStart w:id="3867" w:name="_Toc445131087"/>
      <w:r w:rsidRPr="00677940">
        <w:rPr>
          <w:rFonts w:ascii="Calibri" w:hAnsi="Calibri"/>
        </w:rPr>
        <w:t>Understanding ARP Spoofing Attacks</w:t>
      </w:r>
      <w:bookmarkEnd w:id="3865"/>
      <w:bookmarkEnd w:id="3866"/>
      <w:bookmarkEnd w:id="3867"/>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8"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8"/>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9"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9"/>
    </w:p>
    <w:p w14:paraId="2D2EE675" w14:textId="77777777" w:rsidR="00D96612" w:rsidRPr="00677940" w:rsidRDefault="00D96612" w:rsidP="00836722">
      <w:pPr>
        <w:pStyle w:val="3"/>
        <w:ind w:left="0" w:right="20"/>
        <w:rPr>
          <w:rFonts w:ascii="Calibri" w:hAnsi="Calibri"/>
        </w:rPr>
      </w:pPr>
      <w:bookmarkStart w:id="3870" w:name="_Toc253407643"/>
      <w:bookmarkStart w:id="3871" w:name="_Toc363228714"/>
      <w:bookmarkStart w:id="3872" w:name="_Toc445131088"/>
      <w:r w:rsidRPr="00677940">
        <w:rPr>
          <w:rFonts w:ascii="Calibri" w:hAnsi="Calibri"/>
        </w:rPr>
        <w:t>Understanding DAI and ARP Spoofing Attacks</w:t>
      </w:r>
      <w:bookmarkEnd w:id="3870"/>
      <w:bookmarkEnd w:id="3871"/>
      <w:bookmarkEnd w:id="3872"/>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73" w:name="_Toc253407644"/>
      <w:bookmarkStart w:id="3874" w:name="_Toc363228715"/>
      <w:bookmarkStart w:id="3875" w:name="_Toc445131089"/>
      <w:r w:rsidRPr="00677940">
        <w:rPr>
          <w:rFonts w:ascii="Calibri" w:hAnsi="Calibri"/>
        </w:rPr>
        <w:t>Interface Trust States and Network Security</w:t>
      </w:r>
      <w:bookmarkEnd w:id="3873"/>
      <w:bookmarkEnd w:id="3874"/>
      <w:bookmarkEnd w:id="3875"/>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76" w:name="_Toc253407645"/>
      <w:bookmarkStart w:id="3877"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76"/>
      <w:bookmarkEnd w:id="3877"/>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8" w:name="_Toc363228716"/>
      <w:bookmarkStart w:id="3879" w:name="wp1042348"/>
      <w:bookmarkStart w:id="3880" w:name="_Toc445131090"/>
      <w:r w:rsidRPr="00677940">
        <w:rPr>
          <w:rFonts w:ascii="Calibri" w:hAnsi="Calibri"/>
        </w:rPr>
        <w:t>Rate Limiting of ARP Packets</w:t>
      </w:r>
      <w:bookmarkEnd w:id="3878"/>
      <w:bookmarkEnd w:id="3879"/>
      <w:bookmarkEnd w:id="3880"/>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81" w:name="_Toc253407646"/>
      <w:bookmarkStart w:id="3882"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83" w:name="_Toc445131091"/>
      <w:r w:rsidRPr="00677940">
        <w:rPr>
          <w:rFonts w:ascii="Calibri" w:hAnsi="Calibri"/>
        </w:rPr>
        <w:lastRenderedPageBreak/>
        <w:t>Relative Priority of ARP ACLs and DHCP Snooping Entries</w:t>
      </w:r>
      <w:bookmarkEnd w:id="3881"/>
      <w:bookmarkEnd w:id="3882"/>
      <w:bookmarkEnd w:id="3883"/>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84" w:name="_Toc337198192"/>
      <w:bookmarkStart w:id="3885" w:name="_Toc354416746"/>
      <w:bookmarkStart w:id="3886" w:name="_Toc445131092"/>
      <w:r w:rsidRPr="00677940">
        <w:rPr>
          <w:rFonts w:ascii="Calibri" w:hAnsi="Calibri"/>
        </w:rPr>
        <w:t>Logging of Dropped Packets</w:t>
      </w:r>
      <w:bookmarkEnd w:id="3884"/>
      <w:bookmarkEnd w:id="3885"/>
      <w:bookmarkEnd w:id="3886"/>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7" w:name="_Toc253407647"/>
      <w:bookmarkEnd w:id="3887"/>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8" w:name="_Toc363228718"/>
      <w:bookmarkStart w:id="3889" w:name="_Toc253407648"/>
      <w:bookmarkStart w:id="3890" w:name="_Toc445131093"/>
      <w:r w:rsidRPr="00677940">
        <w:rPr>
          <w:rFonts w:ascii="Calibri" w:hAnsi="Calibri"/>
        </w:rPr>
        <w:t>Default DAI Configuration</w:t>
      </w:r>
      <w:bookmarkEnd w:id="3888"/>
      <w:bookmarkEnd w:id="3889"/>
      <w:bookmarkEnd w:id="3890"/>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91" w:name="_Toc363228719"/>
      <w:bookmarkStart w:id="3892" w:name="OLE_LINK2"/>
      <w:bookmarkStart w:id="3893"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91"/>
      <w:bookmarkEnd w:id="3892"/>
      <w:bookmarkEnd w:id="3893"/>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94" w:name="_Toc253407649"/>
      <w:bookmarkStart w:id="3895" w:name="_Toc363228720"/>
      <w:bookmarkStart w:id="3896" w:name="_Toc445131094"/>
      <w:r w:rsidRPr="00677940">
        <w:rPr>
          <w:rFonts w:ascii="Calibri" w:hAnsi="Calibri"/>
        </w:rPr>
        <w:lastRenderedPageBreak/>
        <w:t>DAI</w:t>
      </w:r>
      <w:bookmarkEnd w:id="3894"/>
      <w:bookmarkEnd w:id="3895"/>
      <w:r w:rsidR="00A70820" w:rsidRPr="00677940">
        <w:rPr>
          <w:rFonts w:ascii="Calibri" w:hAnsi="Calibri"/>
        </w:rPr>
        <w:t xml:space="preserve"> Configuration Guidelines and Restriction</w:t>
      </w:r>
      <w:bookmarkEnd w:id="3896"/>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7" w:name="_Toc253407650"/>
      <w:bookmarkStart w:id="3898" w:name="_Toc363228721"/>
      <w:bookmarkStart w:id="3899" w:name="_Toc445131095"/>
      <w:r w:rsidRPr="00677940">
        <w:rPr>
          <w:rFonts w:ascii="Calibri" w:hAnsi="Calibri"/>
        </w:rPr>
        <w:lastRenderedPageBreak/>
        <w:t>Configuring DAI</w:t>
      </w:r>
      <w:bookmarkEnd w:id="3897"/>
      <w:bookmarkEnd w:id="3898"/>
      <w:bookmarkEnd w:id="3899"/>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900" w:name="_Toc253407651"/>
      <w:bookmarkStart w:id="3901" w:name="_Toc363228722"/>
      <w:bookmarkStart w:id="3902" w:name="_Ref365273148"/>
      <w:bookmarkStart w:id="3903" w:name="_Toc445131096"/>
      <w:r w:rsidRPr="00677940">
        <w:rPr>
          <w:rFonts w:ascii="Calibri" w:hAnsi="Calibri"/>
        </w:rPr>
        <w:t>Enabling DAI on VLANs</w:t>
      </w:r>
      <w:bookmarkEnd w:id="3900"/>
      <w:bookmarkEnd w:id="3901"/>
      <w:bookmarkEnd w:id="3902"/>
      <w:bookmarkEnd w:id="3903"/>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904"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904"/>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905" w:name="_Toc253407652"/>
      <w:bookmarkStart w:id="3906" w:name="_Toc363228723"/>
    </w:p>
    <w:p w14:paraId="3177459F" w14:textId="77777777" w:rsidR="00D96612" w:rsidRPr="00677940" w:rsidRDefault="00D96612" w:rsidP="00465C3F">
      <w:pPr>
        <w:pStyle w:val="3"/>
        <w:ind w:left="0" w:right="20"/>
        <w:rPr>
          <w:rFonts w:ascii="Calibri" w:hAnsi="Calibri"/>
        </w:rPr>
      </w:pPr>
      <w:bookmarkStart w:id="3907" w:name="_Toc445131097"/>
      <w:r w:rsidRPr="00677940">
        <w:rPr>
          <w:rFonts w:ascii="Calibri" w:hAnsi="Calibri"/>
        </w:rPr>
        <w:t>Configuring the DAI Interface Trust State</w:t>
      </w:r>
      <w:bookmarkEnd w:id="3905"/>
      <w:bookmarkEnd w:id="3906"/>
      <w:bookmarkEnd w:id="3907"/>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8"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8"/>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9" w:name="_Toc253407653"/>
      <w:bookmarkStart w:id="3910" w:name="_Toc363228724"/>
      <w:bookmarkStart w:id="3911" w:name="_Toc445131098"/>
      <w:r w:rsidRPr="00677940">
        <w:rPr>
          <w:rFonts w:ascii="Calibri" w:hAnsi="Calibri"/>
        </w:rPr>
        <w:t>Applying ARP ACLs for DAI Filtering</w:t>
      </w:r>
      <w:bookmarkEnd w:id="3909"/>
      <w:bookmarkEnd w:id="3910"/>
      <w:bookmarkEnd w:id="3911"/>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12"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12"/>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13" w:name="_Toc253407654"/>
      <w:bookmarkStart w:id="3914" w:name="_Toc363228725"/>
      <w:bookmarkStart w:id="3915" w:name="_Toc445131099"/>
      <w:r w:rsidRPr="00677940">
        <w:rPr>
          <w:rFonts w:ascii="Calibri" w:hAnsi="Calibri"/>
        </w:rPr>
        <w:lastRenderedPageBreak/>
        <w:t>Configuring ARP Packet Rate Limiting</w:t>
      </w:r>
      <w:bookmarkEnd w:id="3913"/>
      <w:bookmarkEnd w:id="3914"/>
      <w:bookmarkEnd w:id="3915"/>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16"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16"/>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7" w:name="OLE_LINK1"/>
      <w:bookmarkStart w:id="3918" w:name="_Toc253407655"/>
      <w:bookmarkStart w:id="3919" w:name="_Toc445131100"/>
      <w:r w:rsidRPr="00677940">
        <w:rPr>
          <w:rFonts w:ascii="Calibri" w:hAnsi="Calibri"/>
        </w:rPr>
        <w:t>Enabling DAI Error-Disabled Recovery</w:t>
      </w:r>
      <w:bookmarkEnd w:id="3917"/>
      <w:bookmarkEnd w:id="3918"/>
      <w:bookmarkEnd w:id="3919"/>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20" w:name="_Toc363228726"/>
      <w:bookmarkStart w:id="3921"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20"/>
      <w:bookmarkEnd w:id="3921"/>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22" w:name="_Toc253407656"/>
      <w:bookmarkStart w:id="3923" w:name="_Toc363228727"/>
      <w:bookmarkStart w:id="3924" w:name="_Toc445131101"/>
      <w:r w:rsidRPr="00677940">
        <w:rPr>
          <w:rFonts w:ascii="Calibri" w:hAnsi="Calibri"/>
        </w:rPr>
        <w:t>Enabling Additional Validation</w:t>
      </w:r>
      <w:bookmarkEnd w:id="3922"/>
      <w:bookmarkEnd w:id="3923"/>
      <w:bookmarkEnd w:id="3924"/>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lastRenderedPageBreak/>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25"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25"/>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26" w:name="_Toc253407657"/>
      <w:r w:rsidRPr="00677940">
        <w:rPr>
          <w:rFonts w:ascii="Calibri" w:hAnsi="Calibri"/>
        </w:rPr>
        <w:t>command has enabled src-mac and dst-mac inspection</w:t>
      </w:r>
      <w:bookmarkEnd w:id="3926"/>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7" w:name="_Toc363228728"/>
      <w:bookmarkStart w:id="3928" w:name="_Toc445131102"/>
      <w:r w:rsidRPr="00677940">
        <w:rPr>
          <w:rFonts w:ascii="Calibri" w:hAnsi="Calibri"/>
        </w:rPr>
        <w:lastRenderedPageBreak/>
        <w:t>Configuring DAI Logging</w:t>
      </w:r>
      <w:bookmarkEnd w:id="3927"/>
      <w:bookmarkEnd w:id="3928"/>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9" w:name="_Toc253407658"/>
      <w:bookmarkStart w:id="3930" w:name="_Toc363228729"/>
      <w:bookmarkStart w:id="3931" w:name="_Toc445131103"/>
      <w:r w:rsidRPr="00677940">
        <w:rPr>
          <w:rFonts w:ascii="Calibri" w:hAnsi="Calibri"/>
        </w:rPr>
        <w:t>DAI Logging Overview</w:t>
      </w:r>
      <w:bookmarkEnd w:id="3929"/>
      <w:bookmarkEnd w:id="3930"/>
      <w:bookmarkEnd w:id="3931"/>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32" w:name="_Toc253407659"/>
      <w:bookmarkStart w:id="3933" w:name="_Toc363228730"/>
      <w:bookmarkStart w:id="3934" w:name="_Toc445131104"/>
      <w:r w:rsidRPr="00677940">
        <w:rPr>
          <w:rFonts w:ascii="Calibri" w:hAnsi="Calibri"/>
        </w:rPr>
        <w:t>Configuring the DAI Logging Buffer Size</w:t>
      </w:r>
      <w:bookmarkEnd w:id="3932"/>
      <w:bookmarkEnd w:id="3933"/>
      <w:bookmarkEnd w:id="3934"/>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35"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35"/>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36" w:name="wp1076223"/>
      <w:bookmarkStart w:id="3937" w:name="wp1076224"/>
      <w:bookmarkStart w:id="3938" w:name="_Toc445131105"/>
      <w:r w:rsidRPr="00677940">
        <w:rPr>
          <w:rFonts w:ascii="Calibri" w:hAnsi="Calibri"/>
        </w:rPr>
        <w:t>Configuring the DAI Logging System Messages</w:t>
      </w:r>
      <w:bookmarkEnd w:id="3936"/>
      <w:bookmarkEnd w:id="3937"/>
      <w:bookmarkEnd w:id="3938"/>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9" w:name="wp1076225"/>
      <w:bookmarkStart w:id="3940"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9"/>
      <w:bookmarkEnd w:id="3940"/>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41" w:name="wp1076226"/>
      <w:bookmarkStart w:id="3942" w:name="_Toc253407660"/>
      <w:bookmarkStart w:id="3943" w:name="_Toc363228731"/>
      <w:bookmarkStart w:id="3944" w:name="_Toc445131106"/>
      <w:r w:rsidRPr="00677940">
        <w:rPr>
          <w:rFonts w:ascii="Calibri" w:hAnsi="Calibri"/>
        </w:rPr>
        <w:t>Configuring the DAI Log Filtering</w:t>
      </w:r>
      <w:bookmarkEnd w:id="3941"/>
      <w:bookmarkEnd w:id="3942"/>
      <w:bookmarkEnd w:id="3943"/>
      <w:bookmarkEnd w:id="3944"/>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45"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45"/>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6" w:name="_Toc253407661"/>
      <w:bookmarkEnd w:id="3946"/>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7" w:name="_Toc363228732"/>
      <w:bookmarkEnd w:id="3947"/>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8" w:name="_Toc253407662"/>
      <w:bookmarkEnd w:id="3948"/>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9" w:name="_Toc363228733"/>
      <w:bookmarkStart w:id="3950" w:name="_MON_1241868418"/>
      <w:bookmarkStart w:id="3951" w:name="_Toc445131107"/>
      <w:r w:rsidRPr="00677940">
        <w:rPr>
          <w:rFonts w:ascii="Calibri" w:hAnsi="Calibri"/>
        </w:rPr>
        <w:t>Displaying DAI Information</w:t>
      </w:r>
      <w:bookmarkEnd w:id="3949"/>
      <w:bookmarkEnd w:id="3950"/>
      <w:bookmarkEnd w:id="3951"/>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52"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52"/>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53"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53"/>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54"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54"/>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55" w:name="_MON_1241869637"/>
      <w:bookmarkStart w:id="3956" w:name="_MON_1271661836"/>
      <w:bookmarkStart w:id="3957" w:name="_MON_1271661896"/>
      <w:bookmarkStart w:id="3958" w:name="_Toc445131108"/>
      <w:r w:rsidRPr="00677940">
        <w:rPr>
          <w:rFonts w:ascii="Calibri" w:hAnsi="Calibri"/>
        </w:rPr>
        <w:lastRenderedPageBreak/>
        <w:t>DAI Configuration Samples</w:t>
      </w:r>
      <w:bookmarkEnd w:id="3955"/>
      <w:bookmarkEnd w:id="3956"/>
      <w:bookmarkEnd w:id="3957"/>
      <w:bookmarkEnd w:id="3958"/>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9" w:name="_MON_1271662827"/>
      <w:bookmarkStart w:id="3960" w:name="_Toc445131109"/>
      <w:r w:rsidRPr="00677940">
        <w:rPr>
          <w:rFonts w:ascii="Calibri" w:hAnsi="Calibri"/>
        </w:rPr>
        <w:t>Sample: Interoperate with DHCP Relay</w:t>
      </w:r>
      <w:bookmarkEnd w:id="3959"/>
      <w:bookmarkEnd w:id="3960"/>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61" w:name="_Toc294857238"/>
      <w:bookmarkStart w:id="3962" w:name="_Toc294857401"/>
      <w:bookmarkStart w:id="3963" w:name="_Toc294857467"/>
      <w:bookmarkStart w:id="3964" w:name="_Toc294877610"/>
      <w:bookmarkEnd w:id="3961"/>
      <w:bookmarkEnd w:id="3962"/>
      <w:bookmarkEnd w:id="3963"/>
      <w:bookmarkEnd w:id="3964"/>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65" w:name="_Toc294878137"/>
      <w:bookmarkStart w:id="3966"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65"/>
      <w:bookmarkEnd w:id="3966"/>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7" w:name="_Toc294879762"/>
      <w:bookmarkStart w:id="3968" w:name="_Toc294880446"/>
      <w:bookmarkStart w:id="3969" w:name="_Toc391378375"/>
      <w:bookmarkStart w:id="3970" w:name="_Toc445131110"/>
      <w:r w:rsidRPr="00677940">
        <w:rPr>
          <w:rFonts w:ascii="Calibri" w:hAnsi="Calibri"/>
        </w:rPr>
        <w:lastRenderedPageBreak/>
        <w:t>QoS</w:t>
      </w:r>
      <w:r w:rsidR="00F5522C" w:rsidRPr="00677940">
        <w:rPr>
          <w:rFonts w:ascii="Calibri" w:hAnsi="Calibri"/>
        </w:rPr>
        <w:t xml:space="preserve"> and ACL</w:t>
      </w:r>
      <w:bookmarkEnd w:id="3967"/>
      <w:bookmarkEnd w:id="3968"/>
      <w:bookmarkEnd w:id="3969"/>
      <w:bookmarkEnd w:id="3970"/>
    </w:p>
    <w:p w14:paraId="10E3A502" w14:textId="77777777" w:rsidR="00F5522C" w:rsidRPr="00677940" w:rsidRDefault="00F5522C" w:rsidP="0021019A">
      <w:pPr>
        <w:ind w:right="20"/>
        <w:rPr>
          <w:rFonts w:ascii="Calibri" w:hAnsi="Calibri"/>
        </w:rPr>
      </w:pPr>
      <w:bookmarkStart w:id="3971" w:name="_Toc294880972"/>
      <w:bookmarkStart w:id="3972" w:name="_Toc294882276"/>
      <w:bookmarkStart w:id="3973" w:name="_Toc294882801"/>
      <w:bookmarkStart w:id="3974" w:name="_Toc295242063"/>
      <w:bookmarkStart w:id="3975" w:name="_Toc295242504"/>
      <w:bookmarkStart w:id="3976" w:name="_Toc295290824"/>
      <w:bookmarkStart w:id="3977" w:name="_Toc295390160"/>
      <w:bookmarkStart w:id="3978" w:name="_Toc295402242"/>
      <w:bookmarkStart w:id="3979" w:name="_Toc295402284"/>
      <w:bookmarkStart w:id="3980" w:name="_Toc295470762"/>
      <w:bookmarkStart w:id="3981" w:name="_Toc295741880"/>
      <w:bookmarkStart w:id="3982" w:name="_Toc295750569"/>
      <w:bookmarkStart w:id="3983" w:name="_Toc295808319"/>
      <w:bookmarkStart w:id="3984" w:name="_Toc295808991"/>
      <w:bookmarkStart w:id="3985" w:name="_Toc295820003"/>
      <w:bookmarkStart w:id="3986" w:name="_Toc295820038"/>
      <w:bookmarkStart w:id="3987" w:name="_Toc295820074"/>
      <w:bookmarkStart w:id="3988" w:name="_Toc295825917"/>
      <w:bookmarkStart w:id="3989" w:name="_Toc295832361"/>
      <w:bookmarkStart w:id="3990" w:name="_Toc295832404"/>
      <w:bookmarkStart w:id="3991" w:name="_Toc295833080"/>
      <w:bookmarkStart w:id="3992" w:name="_Toc295833844"/>
      <w:bookmarkStart w:id="3993" w:name="_Toc295836594"/>
      <w:bookmarkStart w:id="3994" w:name="_Toc295894143"/>
      <w:bookmarkStart w:id="3995" w:name="_Toc295987303"/>
      <w:bookmarkStart w:id="3996" w:name="_Toc296000233"/>
      <w:bookmarkStart w:id="3997" w:name="_Toc296001327"/>
      <w:bookmarkStart w:id="3998" w:name="_Toc296020358"/>
      <w:bookmarkStart w:id="3999" w:name="_Toc296083592"/>
      <w:bookmarkStart w:id="4000" w:name="_Toc296087063"/>
      <w:bookmarkStart w:id="4001" w:name="_Toc296176573"/>
      <w:bookmarkStart w:id="4002" w:name="_Toc296177348"/>
      <w:bookmarkStart w:id="4003" w:name="_Toc296180955"/>
      <w:bookmarkStart w:id="4004" w:name="_Toc296182032"/>
      <w:bookmarkStart w:id="4005" w:name="_Toc296182806"/>
      <w:bookmarkStart w:id="4006" w:name="_Toc296184045"/>
      <w:bookmarkStart w:id="4007" w:name="_Toc296339875"/>
      <w:bookmarkStart w:id="4008" w:name="_Toc296340655"/>
      <w:bookmarkStart w:id="4009" w:name="_Toc296671325"/>
      <w:bookmarkStart w:id="4010" w:name="_Toc296671369"/>
      <w:bookmarkStart w:id="4011" w:name="_Toc296671848"/>
      <w:bookmarkStart w:id="4012" w:name="_Toc296690668"/>
      <w:bookmarkStart w:id="4013" w:name="_Toc296959277"/>
      <w:bookmarkStart w:id="4014" w:name="_Toc297822549"/>
      <w:bookmarkStart w:id="4015" w:name="_Toc306024401"/>
      <w:bookmarkStart w:id="4016" w:name="_Toc306029296"/>
      <w:bookmarkStart w:id="4017" w:name="_Toc306092053"/>
      <w:bookmarkStart w:id="4018" w:name="_Toc306093390"/>
      <w:bookmarkStart w:id="4019" w:name="_Toc306283357"/>
      <w:bookmarkStart w:id="4020" w:name="_Toc306284162"/>
      <w:bookmarkStart w:id="4021" w:name="_Toc306284967"/>
      <w:bookmarkStart w:id="4022" w:name="_Toc325378235"/>
      <w:bookmarkStart w:id="4023" w:name="_Toc327782425"/>
      <w:bookmarkStart w:id="4024" w:name="_Toc329073644"/>
      <w:bookmarkStart w:id="4025" w:name="_Toc329076586"/>
      <w:bookmarkStart w:id="4026" w:name="_Toc335384422"/>
      <w:bookmarkStart w:id="4027" w:name="_Toc335385235"/>
      <w:bookmarkStart w:id="4028" w:name="_Toc335386048"/>
      <w:bookmarkStart w:id="4029" w:name="_Toc335640826"/>
      <w:bookmarkStart w:id="4030" w:name="_Toc336588086"/>
      <w:bookmarkStart w:id="4031" w:name="_Toc336589655"/>
      <w:bookmarkStart w:id="4032" w:name="_Toc336590525"/>
      <w:bookmarkStart w:id="4033" w:name="_Toc336591261"/>
      <w:bookmarkStart w:id="4034" w:name="_Toc336604878"/>
      <w:bookmarkStart w:id="4035" w:name="_Toc336605858"/>
      <w:bookmarkStart w:id="4036" w:name="_Toc337193675"/>
      <w:bookmarkStart w:id="4037" w:name="_Toc337194482"/>
      <w:bookmarkStart w:id="4038" w:name="_Toc337195558"/>
      <w:bookmarkStart w:id="4039" w:name="_Toc337196318"/>
      <w:bookmarkStart w:id="4040" w:name="_Toc337197078"/>
      <w:bookmarkStart w:id="4041" w:name="_Toc337199468"/>
      <w:bookmarkStart w:id="4042" w:name="_Toc337200266"/>
      <w:bookmarkStart w:id="4043" w:name="_Toc337201182"/>
      <w:bookmarkStart w:id="4044" w:name="_Toc337728709"/>
      <w:bookmarkStart w:id="4045" w:name="_Toc337819182"/>
      <w:bookmarkStart w:id="4046" w:name="_Toc338756006"/>
      <w:bookmarkStart w:id="4047" w:name="_Toc339539519"/>
      <w:bookmarkStart w:id="4048" w:name="_Toc340647731"/>
      <w:bookmarkStart w:id="4049" w:name="_Toc340663651"/>
      <w:bookmarkStart w:id="4050" w:name="_Toc341455541"/>
      <w:bookmarkStart w:id="4051" w:name="_Toc341693779"/>
      <w:bookmarkStart w:id="4052" w:name="_Toc341699513"/>
      <w:bookmarkStart w:id="4053" w:name="_Toc341886337"/>
      <w:bookmarkStart w:id="4054" w:name="_Toc341976134"/>
      <w:bookmarkStart w:id="4055" w:name="_Toc342046104"/>
      <w:bookmarkStart w:id="4056" w:name="_Toc343863889"/>
      <w:bookmarkStart w:id="4057" w:name="_Toc348529239"/>
      <w:bookmarkStart w:id="4058" w:name="_Toc348536313"/>
      <w:bookmarkStart w:id="4059" w:name="_Toc348537257"/>
      <w:bookmarkStart w:id="4060" w:name="_Toc348538202"/>
      <w:bookmarkStart w:id="4061" w:name="_Toc348539147"/>
      <w:bookmarkStart w:id="4062" w:name="_Toc348540092"/>
      <w:bookmarkStart w:id="4063" w:name="_Toc348541037"/>
      <w:bookmarkStart w:id="4064" w:name="_Toc348541982"/>
      <w:bookmarkStart w:id="4065" w:name="_Toc348542927"/>
      <w:bookmarkStart w:id="4066" w:name="_Toc348624852"/>
      <w:bookmarkStart w:id="4067" w:name="_Toc348625797"/>
      <w:bookmarkStart w:id="4068" w:name="_Toc354409718"/>
      <w:bookmarkStart w:id="4069" w:name="_Toc354416033"/>
      <w:bookmarkStart w:id="4070" w:name="_Toc277777835"/>
      <w:bookmarkStart w:id="4071" w:name="_Toc363228735"/>
      <w:bookmarkStart w:id="4072" w:name="_Toc337198727"/>
      <w:bookmarkStart w:id="4073" w:name="_Toc354416386"/>
      <w:bookmarkStart w:id="4074"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75" w:name="_Toc277777853"/>
      <w:bookmarkStart w:id="4076" w:name="_Toc361679402"/>
      <w:bookmarkStart w:id="4077" w:name="_Toc445131111"/>
      <w:r w:rsidRPr="00677940">
        <w:rPr>
          <w:rFonts w:ascii="Calibri" w:hAnsi="Calibri"/>
        </w:rPr>
        <w:lastRenderedPageBreak/>
        <w:t>QOS</w:t>
      </w:r>
      <w:bookmarkEnd w:id="4075"/>
      <w:bookmarkEnd w:id="4076"/>
      <w:bookmarkEnd w:id="4077"/>
    </w:p>
    <w:p w14:paraId="5DDFB3FD" w14:textId="77777777" w:rsidR="00F5522C" w:rsidRPr="00677940" w:rsidRDefault="00F5522C" w:rsidP="00466742">
      <w:pPr>
        <w:pStyle w:val="3"/>
        <w:ind w:left="0" w:right="20"/>
        <w:rPr>
          <w:rFonts w:ascii="Calibri" w:hAnsi="Calibri"/>
        </w:rPr>
      </w:pPr>
      <w:bookmarkStart w:id="4078" w:name="_Toc277777837"/>
      <w:bookmarkStart w:id="4079" w:name="_Toc363228737"/>
      <w:bookmarkStart w:id="4080" w:name="_Toc445131112"/>
      <w:r w:rsidRPr="00677940">
        <w:rPr>
          <w:rFonts w:ascii="Calibri" w:hAnsi="Calibri"/>
        </w:rPr>
        <w:t>Global Configuration</w:t>
      </w:r>
      <w:bookmarkEnd w:id="4078"/>
      <w:bookmarkEnd w:id="4079"/>
      <w:bookmarkEnd w:id="4080"/>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81" w:name="_Toc254870968"/>
      <w:bookmarkStart w:id="4082" w:name="_Toc277777854"/>
      <w:bookmarkStart w:id="4083" w:name="_Toc361679403"/>
      <w:bookmarkStart w:id="4084"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81"/>
      <w:bookmarkEnd w:id="4082"/>
      <w:bookmarkEnd w:id="4083"/>
      <w:r w:rsidR="00F5522C" w:rsidRPr="00677940">
        <w:rPr>
          <w:rFonts w:ascii="Calibri" w:hAnsi="Calibri"/>
        </w:rPr>
        <w:t>QOS Global Configuration Command</w:t>
      </w:r>
      <w:bookmarkEnd w:id="4084"/>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85" w:name="_Toc254870969"/>
      <w:bookmarkStart w:id="4086" w:name="_Toc277777855"/>
      <w:bookmarkStart w:id="4087" w:name="_Toc361679404"/>
      <w:bookmarkStart w:id="4088" w:name="_Toc445131113"/>
      <w:r w:rsidRPr="00677940">
        <w:rPr>
          <w:rFonts w:ascii="Calibri" w:hAnsi="Calibri"/>
        </w:rPr>
        <w:t xml:space="preserve">TX Scheduling </w:t>
      </w:r>
      <w:bookmarkEnd w:id="4085"/>
      <w:bookmarkEnd w:id="4086"/>
      <w:r w:rsidRPr="00677940">
        <w:rPr>
          <w:rFonts w:ascii="Calibri" w:hAnsi="Calibri"/>
        </w:rPr>
        <w:t>Configuration</w:t>
      </w:r>
      <w:bookmarkEnd w:id="4087"/>
      <w:bookmarkEnd w:id="4088"/>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9"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9"/>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90" w:name="_Toc277777838"/>
      <w:bookmarkStart w:id="4091" w:name="_Toc363228738"/>
      <w:bookmarkStart w:id="4092"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90"/>
      <w:bookmarkEnd w:id="4091"/>
      <w:r w:rsidR="00F5522C" w:rsidRPr="00677940">
        <w:rPr>
          <w:rFonts w:ascii="Calibri" w:hAnsi="Calibri"/>
        </w:rPr>
        <w:t>Configuration Command</w:t>
      </w:r>
      <w:bookmarkEnd w:id="4092"/>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93" w:name="_Toc254870970"/>
      <w:bookmarkStart w:id="4094" w:name="_Toc277777856"/>
      <w:bookmarkStart w:id="4095" w:name="_Toc361679405"/>
      <w:bookmarkStart w:id="4096"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93"/>
      <w:bookmarkEnd w:id="4094"/>
      <w:bookmarkEnd w:id="4095"/>
      <w:r w:rsidR="00F5522C" w:rsidRPr="00677940">
        <w:rPr>
          <w:rFonts w:ascii="Calibri" w:hAnsi="Calibri"/>
        </w:rPr>
        <w:t>Configuration Command</w:t>
      </w:r>
      <w:bookmarkEnd w:id="4096"/>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7" w:name="_Toc277777839"/>
      <w:bookmarkStart w:id="4098" w:name="_Toc337198730"/>
      <w:bookmarkStart w:id="4099" w:name="_Toc354416389"/>
      <w:bookmarkStart w:id="4100" w:name="_Toc445131114"/>
      <w:r w:rsidRPr="00677940">
        <w:rPr>
          <w:rFonts w:ascii="Calibri" w:hAnsi="Calibri"/>
        </w:rPr>
        <w:t xml:space="preserve">Port trust </w:t>
      </w:r>
      <w:bookmarkEnd w:id="4097"/>
      <w:bookmarkEnd w:id="4098"/>
      <w:r w:rsidRPr="00677940">
        <w:rPr>
          <w:rFonts w:ascii="Calibri" w:hAnsi="Calibri"/>
        </w:rPr>
        <w:t>mode</w:t>
      </w:r>
      <w:bookmarkEnd w:id="4099"/>
      <w:bookmarkEnd w:id="4100"/>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101" w:name="_Toc363228740"/>
      <w:bookmarkStart w:id="4102" w:name="_Toc254870972"/>
      <w:bookmarkStart w:id="4103" w:name="_Toc277777858"/>
      <w:bookmarkStart w:id="4104"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101"/>
      <w:bookmarkEnd w:id="4102"/>
      <w:r w:rsidR="00F5522C" w:rsidRPr="00677940">
        <w:rPr>
          <w:rFonts w:ascii="Calibri" w:hAnsi="Calibri"/>
        </w:rPr>
        <w:t>Configuration Command</w:t>
      </w:r>
      <w:bookmarkEnd w:id="4103"/>
      <w:bookmarkEnd w:id="4104"/>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105" w:name="_Toc361679406"/>
      <w:bookmarkStart w:id="4106" w:name="_Toc363228741"/>
      <w:bookmarkStart w:id="4107" w:name="_Toc254870973"/>
      <w:bookmarkStart w:id="4108" w:name="_Toc445131115"/>
      <w:r w:rsidRPr="00677940">
        <w:rPr>
          <w:rFonts w:ascii="Calibri" w:hAnsi="Calibri"/>
        </w:rPr>
        <w:t>DSCP Conversion Map</w:t>
      </w:r>
      <w:bookmarkEnd w:id="4105"/>
      <w:r w:rsidRPr="00677940">
        <w:rPr>
          <w:rFonts w:ascii="Calibri" w:hAnsi="Calibri"/>
        </w:rPr>
        <w:t xml:space="preserve"> Configuration</w:t>
      </w:r>
      <w:bookmarkEnd w:id="4106"/>
      <w:bookmarkEnd w:id="4107"/>
      <w:bookmarkEnd w:id="4108"/>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9" w:name="_Toc277777859"/>
      <w:r w:rsidRPr="00677940">
        <w:rPr>
          <w:rFonts w:ascii="Calibri" w:hAnsi="Calibri"/>
        </w:rPr>
        <w:t>DSCP to COS</w:t>
      </w:r>
      <w:bookmarkEnd w:id="4109"/>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10" w:name="_Toc361679407"/>
      <w:bookmarkStart w:id="4111" w:name="_Toc277777840"/>
      <w:bookmarkStart w:id="4112" w:name="_Toc337198734"/>
      <w:bookmarkStart w:id="4113"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10"/>
      <w:bookmarkEnd w:id="4111"/>
      <w:r w:rsidR="00F5522C" w:rsidRPr="00677940">
        <w:rPr>
          <w:rFonts w:ascii="Calibri" w:hAnsi="Calibri"/>
          <w:lang w:val="fr-FR"/>
        </w:rPr>
        <w:t>Configuration Command</w:t>
      </w:r>
      <w:bookmarkEnd w:id="4112"/>
      <w:bookmarkEnd w:id="4113"/>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14" w:name="_Toc354416391"/>
      <w:r w:rsidRPr="00677940">
        <w:rPr>
          <w:rFonts w:ascii="Calibri" w:hAnsi="Calibri"/>
        </w:rPr>
        <w:t xml:space="preserve">DSCP to DSCP </w:t>
      </w:r>
      <w:bookmarkEnd w:id="4114"/>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15" w:name="_Toc337198736"/>
      <w:bookmarkStart w:id="4116" w:name="_Toc254870975"/>
      <w:bookmarkStart w:id="4117" w:name="_Toc277777861"/>
      <w:bookmarkStart w:id="4118"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15"/>
      <w:bookmarkEnd w:id="4116"/>
      <w:r w:rsidR="006A5FA0" w:rsidRPr="00677940">
        <w:rPr>
          <w:rFonts w:ascii="Calibri" w:hAnsi="Calibri"/>
        </w:rPr>
        <w:t>Setting</w:t>
      </w:r>
      <w:bookmarkEnd w:id="4117"/>
      <w:bookmarkEnd w:id="4118"/>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9" w:name="_Toc361679408"/>
      <w:bookmarkStart w:id="4120" w:name="_Toc363228744"/>
      <w:bookmarkStart w:id="4121" w:name="_Toc254870976"/>
      <w:bookmarkStart w:id="4122" w:name="_Toc445131116"/>
      <w:r w:rsidRPr="00677940">
        <w:rPr>
          <w:rFonts w:ascii="Calibri" w:hAnsi="Calibri"/>
        </w:rPr>
        <w:t xml:space="preserve">COS Conversion Map </w:t>
      </w:r>
      <w:bookmarkEnd w:id="4119"/>
      <w:r w:rsidRPr="00677940">
        <w:rPr>
          <w:rFonts w:ascii="Calibri" w:hAnsi="Calibri"/>
        </w:rPr>
        <w:t>Configuration</w:t>
      </w:r>
      <w:bookmarkEnd w:id="4120"/>
      <w:bookmarkEnd w:id="4121"/>
      <w:bookmarkEnd w:id="4122"/>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23" w:name="_Toc277777842"/>
      <w:bookmarkStart w:id="4124" w:name="_Toc363228746"/>
      <w:bookmarkStart w:id="4125" w:name="_Toc254870977"/>
      <w:bookmarkStart w:id="4126"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23"/>
      <w:bookmarkEnd w:id="4124"/>
      <w:r w:rsidR="00F5522C" w:rsidRPr="00677940">
        <w:rPr>
          <w:rFonts w:ascii="Calibri" w:hAnsi="Calibri"/>
        </w:rPr>
        <w:t>cos-mutation Map Configuration Command</w:t>
      </w:r>
      <w:bookmarkEnd w:id="4125"/>
      <w:bookmarkEnd w:id="4126"/>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7" w:name="_Toc277777863"/>
      <w:bookmarkStart w:id="4128" w:name="_Toc361679410"/>
      <w:bookmarkStart w:id="4129" w:name="_Toc445131117"/>
      <w:r w:rsidRPr="00677940">
        <w:rPr>
          <w:rFonts w:ascii="Calibri" w:hAnsi="Calibri"/>
        </w:rPr>
        <w:lastRenderedPageBreak/>
        <w:t xml:space="preserve">ACL </w:t>
      </w:r>
      <w:bookmarkEnd w:id="4127"/>
      <w:bookmarkEnd w:id="4128"/>
      <w:r w:rsidRPr="00677940">
        <w:rPr>
          <w:rFonts w:ascii="Calibri" w:hAnsi="Calibri"/>
        </w:rPr>
        <w:t>Configuration</w:t>
      </w:r>
      <w:bookmarkEnd w:id="4129"/>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30" w:name="_Toc277777843"/>
      <w:bookmarkStart w:id="4131" w:name="_Toc363228747"/>
      <w:bookmarkStart w:id="4132" w:name="_Toc445131118"/>
      <w:r w:rsidRPr="00677940">
        <w:rPr>
          <w:rFonts w:ascii="Calibri" w:hAnsi="Calibri"/>
        </w:rPr>
        <w:t>Standard IP ACL</w:t>
      </w:r>
      <w:bookmarkEnd w:id="4130"/>
      <w:bookmarkEnd w:id="4131"/>
      <w:bookmarkEnd w:id="4132"/>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33" w:name="_Toc254870978"/>
      <w:bookmarkStart w:id="4134" w:name="_Toc277777864"/>
      <w:bookmarkStart w:id="4135" w:name="_Toc361679411"/>
      <w:bookmarkStart w:id="4136"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33"/>
      <w:bookmarkEnd w:id="4134"/>
      <w:bookmarkEnd w:id="4135"/>
      <w:r w:rsidR="00F5522C" w:rsidRPr="00677940">
        <w:rPr>
          <w:rFonts w:ascii="Calibri" w:hAnsi="Calibri"/>
        </w:rPr>
        <w:t xml:space="preserve"> Configuration Command</w:t>
      </w:r>
      <w:bookmarkEnd w:id="4136"/>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7" w:name="_Toc277777844"/>
      <w:bookmarkStart w:id="4138" w:name="_Toc363228748"/>
      <w:bookmarkStart w:id="4139" w:name="_Toc445131119"/>
      <w:r w:rsidRPr="00677940">
        <w:rPr>
          <w:rFonts w:ascii="Calibri" w:hAnsi="Calibri"/>
        </w:rPr>
        <w:lastRenderedPageBreak/>
        <w:t>Extended IP ACL</w:t>
      </w:r>
      <w:bookmarkEnd w:id="4137"/>
      <w:bookmarkEnd w:id="4138"/>
      <w:bookmarkEnd w:id="4139"/>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40" w:name="_Toc254870979"/>
      <w:bookmarkStart w:id="4141" w:name="_Toc277777865"/>
      <w:bookmarkStart w:id="4142" w:name="_Toc361679412"/>
      <w:bookmarkStart w:id="4143"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40"/>
      <w:bookmarkEnd w:id="4141"/>
      <w:r w:rsidR="00F5522C" w:rsidRPr="00677940">
        <w:rPr>
          <w:rFonts w:ascii="Calibri" w:hAnsi="Calibri"/>
        </w:rPr>
        <w:t>Extended IP ACL Configuration Command</w:t>
      </w:r>
      <w:bookmarkEnd w:id="4142"/>
      <w:bookmarkEnd w:id="414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lastRenderedPageBreak/>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44"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44"/>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45" w:name="_Toc337198744"/>
      <w:bookmarkStart w:id="4146" w:name="_Toc354416398"/>
      <w:bookmarkStart w:id="4147" w:name="_Toc277777845"/>
      <w:bookmarkStart w:id="4148" w:name="_Toc445131120"/>
      <w:r w:rsidRPr="00677940">
        <w:rPr>
          <w:rFonts w:ascii="Calibri" w:hAnsi="Calibri"/>
        </w:rPr>
        <w:t>MAC ACL</w:t>
      </w:r>
      <w:bookmarkEnd w:id="4145"/>
      <w:bookmarkEnd w:id="4146"/>
      <w:bookmarkEnd w:id="4147"/>
      <w:bookmarkEnd w:id="4148"/>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9" w:name="_Toc254870980"/>
      <w:bookmarkStart w:id="4150" w:name="_Toc277777866"/>
      <w:bookmarkStart w:id="4151" w:name="_Toc361679413"/>
      <w:bookmarkStart w:id="4152"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9"/>
      <w:bookmarkEnd w:id="4150"/>
      <w:r w:rsidR="00F5522C" w:rsidRPr="00677940">
        <w:rPr>
          <w:rFonts w:ascii="Calibri" w:hAnsi="Calibri"/>
        </w:rPr>
        <w:t xml:space="preserve"> Configuration Command</w:t>
      </w:r>
      <w:bookmarkEnd w:id="4151"/>
      <w:bookmarkEnd w:id="4152"/>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53" w:name="_Toc277777846"/>
      <w:bookmarkStart w:id="4154" w:name="_Toc445131121"/>
      <w:bookmarkStart w:id="4155" w:name="_Toc363228750"/>
      <w:r w:rsidRPr="00677940">
        <w:rPr>
          <w:rFonts w:ascii="Calibri" w:hAnsi="Calibri"/>
        </w:rPr>
        <w:t>Application of ACL to Interface</w:t>
      </w:r>
      <w:bookmarkEnd w:id="4153"/>
      <w:bookmarkEnd w:id="4154"/>
      <w:r w:rsidRPr="00677940">
        <w:rPr>
          <w:rFonts w:ascii="Calibri" w:hAnsi="Calibri"/>
        </w:rPr>
        <w:t xml:space="preserve"> </w:t>
      </w:r>
      <w:bookmarkEnd w:id="4155"/>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56" w:name="_Toc277777847"/>
      <w:bookmarkStart w:id="4157" w:name="_Toc363228751"/>
      <w:bookmarkStart w:id="4158" w:name="_Toc254870981"/>
      <w:bookmarkStart w:id="4159"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56"/>
      <w:bookmarkEnd w:id="4157"/>
      <w:r w:rsidR="00F5522C" w:rsidRPr="00677940">
        <w:rPr>
          <w:rFonts w:ascii="Calibri" w:hAnsi="Calibri"/>
        </w:rPr>
        <w:t>Commands for the Applying ACL to Interface</w:t>
      </w:r>
      <w:bookmarkEnd w:id="4158"/>
      <w:bookmarkEnd w:id="4159"/>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60" w:name="_Toc277777867"/>
      <w:bookmarkStart w:id="4161" w:name="_Toc361679414"/>
      <w:bookmarkStart w:id="4162" w:name="_Toc445131122"/>
      <w:r w:rsidRPr="00677940">
        <w:rPr>
          <w:rFonts w:ascii="Calibri" w:hAnsi="Calibri"/>
        </w:rPr>
        <w:lastRenderedPageBreak/>
        <w:t xml:space="preserve">Service-policy </w:t>
      </w:r>
      <w:bookmarkEnd w:id="4160"/>
      <w:bookmarkEnd w:id="4161"/>
      <w:r w:rsidRPr="00677940">
        <w:rPr>
          <w:rFonts w:ascii="Calibri" w:hAnsi="Calibri"/>
        </w:rPr>
        <w:t>Configuration</w:t>
      </w:r>
      <w:bookmarkEnd w:id="4162"/>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63" w:name="_Toc277777848"/>
      <w:bookmarkStart w:id="4164" w:name="_Toc363228752"/>
      <w:bookmarkStart w:id="4165" w:name="_Toc445131123"/>
      <w:r w:rsidRPr="00677940">
        <w:rPr>
          <w:rFonts w:ascii="Calibri" w:hAnsi="Calibri"/>
        </w:rPr>
        <w:t>Class-map</w:t>
      </w:r>
      <w:bookmarkEnd w:id="4163"/>
      <w:bookmarkEnd w:id="4164"/>
      <w:bookmarkEnd w:id="4165"/>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66" w:name="_Toc277777868"/>
      <w:bookmarkStart w:id="4167" w:name="_Toc361679415"/>
      <w:bookmarkStart w:id="4168"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66"/>
      <w:bookmarkEnd w:id="4167"/>
      <w:r w:rsidR="00F5522C" w:rsidRPr="00677940">
        <w:rPr>
          <w:rFonts w:ascii="Calibri" w:hAnsi="Calibri"/>
        </w:rPr>
        <w:t>Configuration Command</w:t>
      </w:r>
      <w:bookmarkEnd w:id="416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9" w:name="_Toc277777849"/>
      <w:bookmarkStart w:id="4170" w:name="_Toc363228753"/>
      <w:bookmarkStart w:id="4171" w:name="_Toc445131124"/>
      <w:r w:rsidRPr="00677940">
        <w:rPr>
          <w:rFonts w:ascii="Calibri" w:hAnsi="Calibri"/>
        </w:rPr>
        <w:lastRenderedPageBreak/>
        <w:t>Policy-map</w:t>
      </w:r>
      <w:bookmarkEnd w:id="4169"/>
      <w:bookmarkEnd w:id="4170"/>
      <w:bookmarkEnd w:id="4171"/>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72" w:name="_Toc277777869"/>
      <w:bookmarkStart w:id="4173"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72"/>
      <w:bookmarkEnd w:id="4173"/>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74" w:name="_Toc361679416"/>
      <w:bookmarkStart w:id="4175" w:name="_Toc275801041"/>
      <w:bookmarkStart w:id="4176"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74"/>
      <w:r w:rsidR="00F5522C" w:rsidRPr="00677940">
        <w:rPr>
          <w:rFonts w:ascii="Calibri" w:hAnsi="Calibri"/>
        </w:rPr>
        <w:t>Configuration Command</w:t>
      </w:r>
      <w:bookmarkEnd w:id="4175"/>
      <w:bookmarkEnd w:id="4176"/>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7" w:name="_Toc277777850"/>
      <w:bookmarkStart w:id="4178" w:name="_Toc363228754"/>
      <w:bookmarkStart w:id="4179" w:name="_Toc445131125"/>
      <w:r w:rsidRPr="00677940">
        <w:rPr>
          <w:rFonts w:ascii="Calibri" w:hAnsi="Calibri"/>
        </w:rPr>
        <w:lastRenderedPageBreak/>
        <w:t>Service-policy</w:t>
      </w:r>
      <w:bookmarkEnd w:id="4177"/>
      <w:bookmarkEnd w:id="4178"/>
      <w:bookmarkEnd w:id="4179"/>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80" w:name="_Toc275801042"/>
      <w:bookmarkStart w:id="4181" w:name="_Toc277777851"/>
      <w:bookmarkStart w:id="4182" w:name="_Toc363228755"/>
      <w:bookmarkStart w:id="4183"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80"/>
      <w:bookmarkEnd w:id="4181"/>
      <w:r w:rsidR="00F5522C" w:rsidRPr="00677940">
        <w:rPr>
          <w:rFonts w:ascii="Calibri" w:hAnsi="Calibri"/>
        </w:rPr>
        <w:t xml:space="preserve"> Configuration Command</w:t>
      </w:r>
      <w:bookmarkEnd w:id="4182"/>
      <w:bookmarkEnd w:id="4183"/>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84" w:name="_Toc275801133"/>
      <w:bookmarkStart w:id="4185" w:name="_Toc277777870"/>
      <w:bookmarkStart w:id="4186" w:name="_Toc361679417"/>
      <w:bookmarkStart w:id="4187" w:name="_Toc445131126"/>
      <w:r w:rsidRPr="00677940">
        <w:rPr>
          <w:rFonts w:ascii="Calibri" w:hAnsi="Calibri"/>
        </w:rPr>
        <w:lastRenderedPageBreak/>
        <w:t>COPP</w:t>
      </w:r>
      <w:bookmarkEnd w:id="4184"/>
      <w:bookmarkEnd w:id="4185"/>
      <w:bookmarkEnd w:id="4186"/>
      <w:bookmarkEnd w:id="4187"/>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8" w:name="_Toc275801043"/>
      <w:bookmarkStart w:id="4189" w:name="_Toc277777852"/>
      <w:bookmarkStart w:id="4190" w:name="_Toc363228756"/>
      <w:bookmarkStart w:id="4191" w:name="_Toc445131127"/>
      <w:r w:rsidRPr="00677940">
        <w:rPr>
          <w:rFonts w:ascii="Calibri" w:hAnsi="Calibri"/>
        </w:rPr>
        <w:t>Service-policy on COPP</w:t>
      </w:r>
      <w:bookmarkEnd w:id="4188"/>
      <w:bookmarkEnd w:id="4189"/>
      <w:bookmarkEnd w:id="4190"/>
      <w:bookmarkEnd w:id="4191"/>
    </w:p>
    <w:p w14:paraId="1640533A" w14:textId="77777777" w:rsidR="00F5522C" w:rsidRPr="00677940" w:rsidRDefault="00F5522C" w:rsidP="004E6EBF">
      <w:pPr>
        <w:pStyle w:val="a3"/>
        <w:ind w:left="0" w:right="20"/>
        <w:rPr>
          <w:rFonts w:ascii="Calibri" w:hAnsi="Calibri"/>
        </w:rPr>
      </w:pPr>
      <w:bookmarkStart w:id="4192" w:name="_Toc275801134"/>
      <w:bookmarkStart w:id="4193"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94" w:name="_Toc361679418"/>
      <w:bookmarkStart w:id="4195"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92"/>
      <w:bookmarkEnd w:id="4193"/>
      <w:bookmarkEnd w:id="4194"/>
      <w:bookmarkEnd w:id="4195"/>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96" w:name="_Toc361325530"/>
      <w:bookmarkStart w:id="4197" w:name="_Toc363228757"/>
      <w:bookmarkStart w:id="4198" w:name="_Toc445131128"/>
      <w:r w:rsidRPr="00677940">
        <w:rPr>
          <w:rFonts w:ascii="Calibri" w:hAnsi="Calibri"/>
        </w:rPr>
        <w:t>Rate-limit on COPP</w:t>
      </w:r>
      <w:bookmarkEnd w:id="4196"/>
      <w:bookmarkEnd w:id="4197"/>
      <w:bookmarkEnd w:id="4198"/>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9" w:name="_Toc363228758"/>
      <w:bookmarkStart w:id="4200" w:name="_Toc294800495"/>
      <w:bookmarkStart w:id="4201"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9"/>
      <w:r w:rsidR="00F5522C" w:rsidRPr="00677940">
        <w:rPr>
          <w:rFonts w:ascii="Calibri" w:hAnsi="Calibri"/>
        </w:rPr>
        <w:t>Commands for Control-plane of Rate-limit Configuration</w:t>
      </w:r>
      <w:bookmarkEnd w:id="4200"/>
      <w:bookmarkEnd w:id="4201"/>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202" w:name="_Toc294800819"/>
      <w:bookmarkStart w:id="4203" w:name="_Toc294800868"/>
      <w:bookmarkStart w:id="4204" w:name="_Toc294800904"/>
      <w:bookmarkStart w:id="4205" w:name="_Toc445131129"/>
      <w:r w:rsidRPr="00677940">
        <w:rPr>
          <w:rFonts w:ascii="Calibri" w:hAnsi="Calibri"/>
        </w:rPr>
        <w:t>Equipment</w:t>
      </w:r>
      <w:bookmarkEnd w:id="4202"/>
      <w:bookmarkEnd w:id="4203"/>
      <w:bookmarkEnd w:id="4204"/>
      <w:r w:rsidRPr="00677940">
        <w:rPr>
          <w:rFonts w:ascii="Calibri" w:hAnsi="Calibri"/>
        </w:rPr>
        <w:t xml:space="preserve"> Protection feature</w:t>
      </w:r>
      <w:bookmarkEnd w:id="4205"/>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206"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206"/>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7" w:name="_Toc294856192"/>
      <w:bookmarkStart w:id="4208" w:name="_Toc294856738"/>
      <w:bookmarkStart w:id="4209" w:name="_Toc294857240"/>
      <w:bookmarkStart w:id="4210" w:name="_Toc391378376"/>
      <w:bookmarkStart w:id="4211" w:name="_Toc445131130"/>
      <w:bookmarkEnd w:id="4207"/>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8"/>
      <w:bookmarkEnd w:id="4209"/>
      <w:bookmarkEnd w:id="4210"/>
      <w:bookmarkEnd w:id="4211"/>
    </w:p>
    <w:p w14:paraId="5BC43CA0" w14:textId="77777777" w:rsidR="00444D75" w:rsidRPr="00677940" w:rsidRDefault="00444D75" w:rsidP="0021019A">
      <w:pPr>
        <w:pStyle w:val="bonmun"/>
        <w:tabs>
          <w:tab w:val="left" w:pos="7155"/>
        </w:tabs>
        <w:ind w:right="20"/>
        <w:rPr>
          <w:rFonts w:ascii="Calibri" w:hAnsi="Calibri"/>
        </w:rPr>
      </w:pPr>
      <w:bookmarkStart w:id="4212" w:name="_Toc294857403"/>
      <w:bookmarkStart w:id="4213" w:name="_Toc294857469"/>
      <w:bookmarkStart w:id="4214" w:name="_Toc294877612"/>
      <w:bookmarkStart w:id="4215" w:name="_Toc294878139"/>
      <w:bookmarkStart w:id="4216" w:name="_Toc294879764"/>
      <w:bookmarkStart w:id="4217" w:name="_Toc294880448"/>
      <w:bookmarkStart w:id="4218" w:name="_Toc294880974"/>
      <w:bookmarkStart w:id="4219" w:name="_Toc294882278"/>
      <w:bookmarkStart w:id="4220" w:name="_Toc294882803"/>
      <w:bookmarkStart w:id="4221" w:name="_Toc295242065"/>
      <w:bookmarkStart w:id="4222" w:name="_Toc295242506"/>
      <w:bookmarkStart w:id="4223" w:name="_Toc295290826"/>
      <w:bookmarkStart w:id="4224" w:name="_Toc295390162"/>
      <w:bookmarkStart w:id="4225" w:name="_Toc295402244"/>
      <w:bookmarkStart w:id="4226" w:name="_Toc295402286"/>
      <w:bookmarkStart w:id="4227" w:name="_Toc295470764"/>
      <w:bookmarkStart w:id="4228" w:name="_Toc295741882"/>
      <w:bookmarkStart w:id="4229" w:name="_Toc295750571"/>
      <w:bookmarkStart w:id="4230" w:name="_Toc295832363"/>
      <w:bookmarkStart w:id="4231" w:name="_Toc295832406"/>
      <w:bookmarkStart w:id="4232" w:name="_Toc295833082"/>
      <w:bookmarkStart w:id="4233" w:name="_Toc295833846"/>
      <w:bookmarkStart w:id="4234" w:name="_Toc295836596"/>
      <w:bookmarkStart w:id="4235" w:name="_Toc295894145"/>
      <w:bookmarkStart w:id="4236" w:name="_Toc295987305"/>
      <w:bookmarkStart w:id="4237" w:name="_Toc296000235"/>
      <w:bookmarkStart w:id="4238" w:name="_Toc296001329"/>
      <w:bookmarkStart w:id="4239" w:name="_Toc296020360"/>
      <w:bookmarkStart w:id="4240" w:name="_Toc296083594"/>
      <w:bookmarkStart w:id="4241" w:name="_Toc296087065"/>
      <w:bookmarkStart w:id="4242" w:name="_Toc296176575"/>
      <w:bookmarkStart w:id="4243" w:name="_Toc296177350"/>
      <w:bookmarkStart w:id="4244" w:name="_Toc296180957"/>
      <w:bookmarkStart w:id="4245" w:name="_Toc296182034"/>
      <w:bookmarkStart w:id="4246" w:name="_Toc296182808"/>
      <w:bookmarkStart w:id="4247" w:name="_Toc296184047"/>
      <w:bookmarkStart w:id="4248" w:name="_Toc296339877"/>
      <w:bookmarkStart w:id="4249" w:name="_Toc296340657"/>
      <w:bookmarkStart w:id="4250" w:name="_Toc296671327"/>
      <w:bookmarkStart w:id="4251" w:name="_Toc296671371"/>
      <w:bookmarkStart w:id="4252" w:name="_Toc296671850"/>
      <w:bookmarkStart w:id="4253" w:name="_Toc296690670"/>
      <w:bookmarkStart w:id="4254" w:name="_Toc296959279"/>
      <w:bookmarkStart w:id="4255" w:name="_Toc297822551"/>
      <w:bookmarkStart w:id="4256" w:name="_Toc306024403"/>
      <w:bookmarkStart w:id="4257" w:name="_Toc306029298"/>
      <w:bookmarkStart w:id="4258" w:name="_Toc306092055"/>
      <w:bookmarkStart w:id="4259" w:name="_Toc306093392"/>
      <w:bookmarkStart w:id="4260" w:name="_Toc306283359"/>
      <w:bookmarkStart w:id="4261" w:name="_Toc306284164"/>
      <w:bookmarkStart w:id="4262" w:name="_Toc306284969"/>
      <w:bookmarkStart w:id="4263" w:name="_Toc325378237"/>
      <w:bookmarkStart w:id="4264" w:name="_Toc327782427"/>
      <w:bookmarkStart w:id="4265" w:name="_Toc329073646"/>
      <w:bookmarkStart w:id="4266" w:name="_Toc329076588"/>
      <w:bookmarkStart w:id="4267" w:name="_Toc335384398"/>
      <w:bookmarkStart w:id="4268" w:name="_Toc335385211"/>
      <w:bookmarkStart w:id="4269" w:name="_Toc335386024"/>
      <w:bookmarkStart w:id="4270" w:name="_Toc335640802"/>
      <w:bookmarkStart w:id="4271" w:name="_Toc336588062"/>
      <w:bookmarkStart w:id="4272" w:name="_Toc336589631"/>
      <w:bookmarkStart w:id="4273" w:name="_Toc336590501"/>
      <w:bookmarkStart w:id="4274" w:name="_Toc336591237"/>
      <w:bookmarkStart w:id="4275" w:name="_Toc336604854"/>
      <w:bookmarkStart w:id="4276" w:name="_Toc336605834"/>
      <w:bookmarkStart w:id="4277" w:name="_Toc337193651"/>
      <w:bookmarkStart w:id="4278" w:name="_Toc337194458"/>
      <w:bookmarkStart w:id="4279" w:name="_Toc337195534"/>
      <w:bookmarkStart w:id="4280" w:name="_Toc337196294"/>
      <w:bookmarkStart w:id="4281" w:name="_Toc337197054"/>
      <w:bookmarkStart w:id="4282" w:name="_Toc337199444"/>
      <w:bookmarkStart w:id="4283" w:name="_Toc337200242"/>
      <w:bookmarkStart w:id="4284" w:name="_Toc337201158"/>
      <w:bookmarkStart w:id="4285" w:name="_Toc337728685"/>
      <w:bookmarkStart w:id="4286" w:name="_Toc337819158"/>
      <w:bookmarkStart w:id="4287" w:name="_Toc338755982"/>
      <w:bookmarkStart w:id="4288" w:name="_Toc339539495"/>
      <w:bookmarkStart w:id="4289" w:name="_Toc340647707"/>
      <w:bookmarkStart w:id="4290" w:name="_Toc340663627"/>
      <w:bookmarkStart w:id="4291" w:name="_Toc341455517"/>
      <w:bookmarkStart w:id="4292" w:name="_Toc341693755"/>
      <w:bookmarkStart w:id="4293" w:name="_Toc341699489"/>
      <w:bookmarkStart w:id="4294" w:name="_Toc341886313"/>
      <w:bookmarkStart w:id="4295" w:name="_Toc341976110"/>
      <w:bookmarkStart w:id="4296" w:name="_Toc342046080"/>
      <w:bookmarkStart w:id="4297" w:name="_Toc343863865"/>
      <w:bookmarkStart w:id="4298" w:name="_Toc348529215"/>
      <w:bookmarkStart w:id="4299" w:name="_Toc348536289"/>
      <w:bookmarkStart w:id="4300" w:name="_Toc348537233"/>
      <w:bookmarkStart w:id="4301" w:name="_Toc348538178"/>
      <w:bookmarkStart w:id="4302" w:name="_Toc348539123"/>
      <w:bookmarkStart w:id="4303" w:name="_Toc348540068"/>
      <w:bookmarkStart w:id="4304" w:name="_Toc348541013"/>
      <w:bookmarkStart w:id="4305" w:name="_Toc348541958"/>
      <w:bookmarkStart w:id="4306" w:name="_Toc348542903"/>
      <w:bookmarkStart w:id="4307" w:name="_Toc348624828"/>
      <w:bookmarkStart w:id="4308" w:name="_Toc348625773"/>
      <w:bookmarkStart w:id="4309" w:name="_Toc354409694"/>
      <w:bookmarkStart w:id="4310" w:name="_Toc354416009"/>
      <w:bookmarkStart w:id="4311" w:name="_Toc280723132"/>
      <w:bookmarkStart w:id="4312" w:name="_Toc292810131"/>
      <w:bookmarkStart w:id="4313" w:name="_Toc294800294"/>
      <w:bookmarkStart w:id="4314" w:name="_Toc294800496"/>
      <w:bookmarkStart w:id="4315" w:name="_Toc294800820"/>
      <w:bookmarkStart w:id="4316" w:name="_Toc337198401"/>
      <w:bookmarkStart w:id="4317"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8" w:name="_Toc8448090"/>
      <w:bookmarkStart w:id="4319" w:name="_Toc280723133"/>
      <w:bookmarkStart w:id="4320" w:name="_Toc292810132"/>
      <w:bookmarkStart w:id="4321" w:name="_Toc337198402"/>
      <w:bookmarkStart w:id="4322" w:name="_Toc354416163"/>
      <w:bookmarkStart w:id="4323" w:name="_Toc277778264"/>
      <w:bookmarkStart w:id="4324" w:name="_Toc445131131"/>
      <w:r w:rsidRPr="00677940">
        <w:rPr>
          <w:rFonts w:ascii="Calibri" w:hAnsi="Calibri"/>
        </w:rPr>
        <w:lastRenderedPageBreak/>
        <w:t>Status dump command</w:t>
      </w:r>
      <w:bookmarkEnd w:id="4318"/>
      <w:bookmarkEnd w:id="4319"/>
      <w:bookmarkEnd w:id="4320"/>
      <w:bookmarkEnd w:id="4321"/>
      <w:bookmarkEnd w:id="4322"/>
      <w:bookmarkEnd w:id="4323"/>
      <w:bookmarkEnd w:id="4324"/>
    </w:p>
    <w:p w14:paraId="5C55AF09" w14:textId="77777777" w:rsidR="00444D75" w:rsidRPr="00677940" w:rsidRDefault="00444D75" w:rsidP="00316B26">
      <w:pPr>
        <w:pStyle w:val="3"/>
        <w:ind w:left="0" w:right="20"/>
        <w:rPr>
          <w:rFonts w:ascii="Calibri" w:hAnsi="Calibri"/>
        </w:rPr>
      </w:pPr>
      <w:bookmarkStart w:id="4325" w:name="_Toc363228763"/>
      <w:bookmarkStart w:id="4326" w:name="_Toc158636319"/>
      <w:bookmarkStart w:id="4327" w:name="_Toc277778265"/>
      <w:bookmarkStart w:id="4328" w:name="_Toc363228764"/>
      <w:bookmarkStart w:id="4329" w:name="_Toc445131132"/>
      <w:r w:rsidRPr="00677940">
        <w:rPr>
          <w:rFonts w:ascii="Calibri" w:hAnsi="Calibri"/>
        </w:rPr>
        <w:t>Commands</w:t>
      </w:r>
      <w:bookmarkEnd w:id="4325"/>
      <w:bookmarkEnd w:id="4326"/>
      <w:bookmarkEnd w:id="4327"/>
      <w:r w:rsidRPr="00677940">
        <w:rPr>
          <w:rFonts w:ascii="Calibri" w:hAnsi="Calibri"/>
        </w:rPr>
        <w:t xml:space="preserve"> used</w:t>
      </w:r>
      <w:bookmarkEnd w:id="4328"/>
      <w:bookmarkEnd w:id="4329"/>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30" w:name="_Toc158636320"/>
      <w:bookmarkStart w:id="4331" w:name="_Toc280723136"/>
      <w:bookmarkStart w:id="4332" w:name="_Toc445131133"/>
      <w:r w:rsidRPr="00677940">
        <w:rPr>
          <w:rFonts w:ascii="Calibri" w:hAnsi="Calibri"/>
        </w:rPr>
        <w:lastRenderedPageBreak/>
        <w:t xml:space="preserve">Command history </w:t>
      </w:r>
      <w:bookmarkEnd w:id="4330"/>
      <w:r w:rsidRPr="00677940">
        <w:rPr>
          <w:rFonts w:ascii="Calibri" w:hAnsi="Calibri"/>
        </w:rPr>
        <w:t>Function</w:t>
      </w:r>
      <w:bookmarkEnd w:id="4331"/>
      <w:bookmarkEnd w:id="4332"/>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33" w:name="_Toc292810135"/>
      <w:bookmarkStart w:id="4334"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33"/>
      <w:bookmarkEnd w:id="4334"/>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35" w:name="_Toc337198405"/>
      <w:bookmarkStart w:id="4336" w:name="_Toc354416166"/>
      <w:bookmarkStart w:id="4337" w:name="_Toc445131134"/>
      <w:r w:rsidRPr="00677940">
        <w:rPr>
          <w:rFonts w:ascii="Calibri" w:hAnsi="Calibri"/>
        </w:rPr>
        <w:lastRenderedPageBreak/>
        <w:t>Output Post Processing</w:t>
      </w:r>
      <w:bookmarkEnd w:id="4335"/>
      <w:bookmarkEnd w:id="4336"/>
      <w:bookmarkEnd w:id="4337"/>
    </w:p>
    <w:p w14:paraId="0B959138" w14:textId="77777777" w:rsidR="00444D75" w:rsidRPr="00677940" w:rsidRDefault="00444D75" w:rsidP="00316B26">
      <w:pPr>
        <w:pStyle w:val="3"/>
        <w:ind w:left="0" w:right="20"/>
        <w:rPr>
          <w:rFonts w:ascii="Calibri" w:hAnsi="Calibri"/>
        </w:rPr>
      </w:pPr>
      <w:bookmarkStart w:id="4338" w:name="_Toc158636321"/>
      <w:bookmarkStart w:id="4339" w:name="_Toc277778267"/>
      <w:bookmarkStart w:id="4340" w:name="_Toc363228766"/>
      <w:bookmarkStart w:id="4341" w:name="_Toc157941275"/>
      <w:bookmarkStart w:id="4342" w:name="_Toc277778268"/>
      <w:bookmarkStart w:id="4343" w:name="_Toc445131135"/>
      <w:r w:rsidRPr="00677940">
        <w:rPr>
          <w:rFonts w:ascii="Calibri" w:hAnsi="Calibri"/>
        </w:rPr>
        <w:t>Overview of output post processing</w:t>
      </w:r>
      <w:bookmarkEnd w:id="4338"/>
      <w:bookmarkEnd w:id="4339"/>
      <w:bookmarkEnd w:id="4340"/>
      <w:bookmarkEnd w:id="4341"/>
      <w:bookmarkEnd w:id="4342"/>
      <w:bookmarkEnd w:id="4343"/>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44" w:name="_Toc363228767"/>
      <w:bookmarkStart w:id="4345"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44"/>
      <w:bookmarkEnd w:id="4345"/>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46" w:name="_Toc363228768"/>
      <w:bookmarkStart w:id="4347" w:name="_Toc445131136"/>
      <w:bookmarkStart w:id="4348" w:name="_Toc277778269"/>
      <w:r w:rsidRPr="00677940">
        <w:rPr>
          <w:rFonts w:ascii="Calibri" w:hAnsi="Calibri"/>
        </w:rPr>
        <w:t>Examples of output post processing</w:t>
      </w:r>
      <w:bookmarkEnd w:id="4346"/>
      <w:bookmarkEnd w:id="4347"/>
      <w:r w:rsidRPr="00677940">
        <w:rPr>
          <w:rFonts w:ascii="Calibri" w:hAnsi="Calibri"/>
        </w:rPr>
        <w:t xml:space="preserve"> </w:t>
      </w:r>
      <w:bookmarkEnd w:id="4348"/>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9" w:name="_Toc295390163"/>
      <w:bookmarkStart w:id="4350" w:name="_Toc295402245"/>
      <w:bookmarkStart w:id="4351" w:name="_Ref364867323"/>
      <w:bookmarkStart w:id="4352" w:name="_Toc445131137"/>
      <w:r w:rsidRPr="00677940">
        <w:rPr>
          <w:rFonts w:ascii="Calibri" w:hAnsi="Calibri"/>
        </w:rPr>
        <w:lastRenderedPageBreak/>
        <w:t>DDM (Digital Diagnostic Monitoring)</w:t>
      </w:r>
      <w:bookmarkEnd w:id="4349"/>
      <w:bookmarkEnd w:id="4350"/>
      <w:bookmarkEnd w:id="4351"/>
      <w:bookmarkEnd w:id="4352"/>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53" w:name="_Toc295402287"/>
      <w:bookmarkStart w:id="4354"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53"/>
      <w:bookmarkEnd w:id="4354"/>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55" w:name="_Toc295470765"/>
      <w:bookmarkStart w:id="4356" w:name="_Toc295741883"/>
      <w:bookmarkStart w:id="4357" w:name="_Toc295750572"/>
      <w:bookmarkStart w:id="4358" w:name="_Toc445131138"/>
      <w:r w:rsidRPr="00677940">
        <w:rPr>
          <w:rFonts w:ascii="Calibri" w:hAnsi="Calibri"/>
        </w:rPr>
        <w:t>SFP DDM Monitoring</w:t>
      </w:r>
      <w:bookmarkEnd w:id="4355"/>
      <w:bookmarkEnd w:id="4356"/>
      <w:bookmarkEnd w:id="4357"/>
      <w:bookmarkEnd w:id="4358"/>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9" w:name="_Toc295808321"/>
      <w:bookmarkStart w:id="4360"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9"/>
      <w:bookmarkEnd w:id="4360"/>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61" w:name="_Toc295808993"/>
      <w:bookmarkStart w:id="4362" w:name="_Toc295820005"/>
      <w:bookmarkStart w:id="4363" w:name="_Toc295820040"/>
      <w:bookmarkStart w:id="4364" w:name="_Toc295820076"/>
      <w:bookmarkStart w:id="4365" w:name="_Toc295825919"/>
      <w:bookmarkStart w:id="4366" w:name="_Toc295832364"/>
      <w:bookmarkStart w:id="4367" w:name="_Toc295832407"/>
      <w:bookmarkStart w:id="4368" w:name="_Toc295833083"/>
      <w:bookmarkStart w:id="4369" w:name="_Toc295833847"/>
      <w:bookmarkStart w:id="4370" w:name="_Toc295836597"/>
      <w:bookmarkStart w:id="4371" w:name="_Toc295894146"/>
      <w:bookmarkStart w:id="4372" w:name="_Toc295987306"/>
      <w:bookmarkStart w:id="4373" w:name="_Toc296000236"/>
      <w:bookmarkStart w:id="4374" w:name="_Toc296001330"/>
      <w:bookmarkStart w:id="4375" w:name="_Toc296020361"/>
      <w:bookmarkStart w:id="4376" w:name="_Toc296083595"/>
      <w:bookmarkStart w:id="4377" w:name="_Toc296087066"/>
      <w:bookmarkStart w:id="4378" w:name="_Toc296176576"/>
      <w:bookmarkStart w:id="4379" w:name="_Toc296177351"/>
      <w:bookmarkStart w:id="4380" w:name="_Toc296180958"/>
      <w:bookmarkStart w:id="4381" w:name="_Toc296182035"/>
      <w:bookmarkStart w:id="4382" w:name="_Toc296182809"/>
      <w:bookmarkStart w:id="4383" w:name="_Toc296184048"/>
      <w:bookmarkStart w:id="4384" w:name="_Toc296339878"/>
      <w:bookmarkStart w:id="4385" w:name="_Toc296340658"/>
      <w:bookmarkStart w:id="4386" w:name="_Toc296671328"/>
      <w:bookmarkStart w:id="4387" w:name="_Toc296671372"/>
      <w:bookmarkStart w:id="4388" w:name="_Toc296671851"/>
      <w:bookmarkStart w:id="4389" w:name="_Toc296690671"/>
      <w:bookmarkStart w:id="4390" w:name="_Toc296959280"/>
      <w:bookmarkStart w:id="4391" w:name="_Toc297822552"/>
      <w:bookmarkStart w:id="4392" w:name="_Toc298773454"/>
      <w:bookmarkStart w:id="4393" w:name="_Toc298774267"/>
      <w:bookmarkStart w:id="4394" w:name="_Toc298782842"/>
      <w:bookmarkStart w:id="4395" w:name="_Toc298783656"/>
      <w:bookmarkStart w:id="4396" w:name="_Toc307486119"/>
      <w:bookmarkStart w:id="4397" w:name="_Toc327781596"/>
      <w:bookmarkStart w:id="4398" w:name="_Toc327797550"/>
      <w:bookmarkStart w:id="4399" w:name="_Toc329087644"/>
      <w:bookmarkStart w:id="4400" w:name="_Toc329088469"/>
      <w:bookmarkStart w:id="4401" w:name="_Toc329090609"/>
      <w:bookmarkStart w:id="4402" w:name="_Toc354415233"/>
      <w:bookmarkStart w:id="4403" w:name="_Toc363826530"/>
      <w:bookmarkStart w:id="4404" w:name="_Toc363832515"/>
      <w:bookmarkStart w:id="4405" w:name="_Toc363832924"/>
      <w:bookmarkStart w:id="4406" w:name="_Toc295832365"/>
      <w:bookmarkStart w:id="4407" w:name="_Toc295832408"/>
      <w:bookmarkStart w:id="4408" w:name="_Toc295833084"/>
      <w:bookmarkStart w:id="4409" w:name="_Toc295833848"/>
      <w:bookmarkStart w:id="4410" w:name="_Toc295836598"/>
      <w:bookmarkStart w:id="4411" w:name="_Toc295894147"/>
      <w:bookmarkStart w:id="4412" w:name="_Toc295987307"/>
      <w:bookmarkStart w:id="4413" w:name="_Toc391378377"/>
      <w:bookmarkStart w:id="4414" w:name="_Toc445131139"/>
      <w:r w:rsidRPr="00677940">
        <w:rPr>
          <w:rFonts w:ascii="Calibri" w:hAnsi="Calibri"/>
        </w:rPr>
        <w:lastRenderedPageBreak/>
        <w:t>Saving Config File and Software Upgrade</w:t>
      </w:r>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p>
    <w:p w14:paraId="30E0284B" w14:textId="77777777" w:rsidR="002F0887" w:rsidRPr="00677940" w:rsidRDefault="002F0887" w:rsidP="0021019A">
      <w:pPr>
        <w:pStyle w:val="-1"/>
        <w:ind w:right="20"/>
        <w:rPr>
          <w:rStyle w:val="-Char"/>
          <w:rFonts w:ascii="Calibri" w:hAnsi="Calibri"/>
        </w:rPr>
      </w:pPr>
      <w:bookmarkStart w:id="4415" w:name="_Toc296000237"/>
      <w:bookmarkStart w:id="4416" w:name="_Toc296001331"/>
      <w:bookmarkStart w:id="4417" w:name="_Toc296020362"/>
      <w:bookmarkStart w:id="4418" w:name="_Toc296083596"/>
      <w:bookmarkStart w:id="4419" w:name="_Toc296087067"/>
      <w:bookmarkStart w:id="4420" w:name="_Toc296176577"/>
      <w:bookmarkStart w:id="4421" w:name="_Toc296177352"/>
      <w:bookmarkStart w:id="4422" w:name="_Toc296180959"/>
      <w:bookmarkStart w:id="4423" w:name="_Toc296182036"/>
      <w:bookmarkStart w:id="4424" w:name="_Toc296182810"/>
      <w:bookmarkStart w:id="4425" w:name="_Toc296184049"/>
      <w:bookmarkStart w:id="4426" w:name="_Toc296339879"/>
      <w:bookmarkStart w:id="4427" w:name="_Toc296340659"/>
      <w:bookmarkStart w:id="4428" w:name="_Toc296671329"/>
      <w:bookmarkStart w:id="4429" w:name="_Toc296671373"/>
      <w:bookmarkStart w:id="4430" w:name="_Toc296671852"/>
      <w:bookmarkStart w:id="4431" w:name="_Toc296690672"/>
      <w:bookmarkStart w:id="4432" w:name="_Toc296959281"/>
      <w:bookmarkStart w:id="4433" w:name="_Toc297822553"/>
      <w:bookmarkStart w:id="4434" w:name="_Toc298773455"/>
      <w:bookmarkStart w:id="4435" w:name="_Toc298774268"/>
      <w:bookmarkStart w:id="4436" w:name="_Toc298782843"/>
      <w:bookmarkStart w:id="4437" w:name="_Toc298783657"/>
      <w:bookmarkStart w:id="4438" w:name="_Toc307486120"/>
      <w:bookmarkStart w:id="4439" w:name="_Toc327781597"/>
      <w:bookmarkStart w:id="4440" w:name="_Toc327797551"/>
      <w:bookmarkStart w:id="4441" w:name="_Toc329087645"/>
      <w:bookmarkStart w:id="4442" w:name="_Toc329088470"/>
      <w:bookmarkStart w:id="4443" w:name="_Toc329090610"/>
      <w:bookmarkStart w:id="4444" w:name="_Toc354415234"/>
      <w:bookmarkStart w:id="4445" w:name="_Toc363826531"/>
      <w:bookmarkStart w:id="4446" w:name="_Toc363832516"/>
      <w:bookmarkStart w:id="4447" w:name="_Toc18981240"/>
      <w:bookmarkStart w:id="4448" w:name="_Toc254353578"/>
      <w:bookmarkStart w:id="4449" w:name="_Toc277778305"/>
      <w:bookmarkStart w:id="4450" w:name="_Toc292810140"/>
      <w:bookmarkStart w:id="4451" w:name="_Toc294800299"/>
      <w:bookmarkStart w:id="4452" w:name="_Toc294800501"/>
      <w:bookmarkStart w:id="4453" w:name="_Toc294800825"/>
    </w:p>
    <w:p w14:paraId="2276A468" w14:textId="431C9EB9" w:rsidR="00444D75" w:rsidRPr="00677940" w:rsidRDefault="00444D75" w:rsidP="0021019A">
      <w:pPr>
        <w:pStyle w:val="-1"/>
        <w:ind w:right="20"/>
        <w:rPr>
          <w:rFonts w:ascii="Calibri" w:hAnsi="Calibri"/>
        </w:rPr>
      </w:pPr>
      <w:bookmarkStart w:id="4454"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53"/>
      <w:bookmarkEnd w:id="4454"/>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55" w:name="_Toc363832925"/>
      <w:bookmarkStart w:id="4456" w:name="_Toc363833947"/>
      <w:bookmarkStart w:id="4457" w:name="_Toc254353579"/>
      <w:bookmarkStart w:id="4458" w:name="_Toc277778306"/>
      <w:bookmarkStart w:id="4459" w:name="_Toc292810141"/>
      <w:bookmarkStart w:id="4460" w:name="_Toc294800300"/>
      <w:bookmarkStart w:id="4461" w:name="_Toc294800502"/>
      <w:bookmarkStart w:id="4462" w:name="_Toc445131140"/>
      <w:r w:rsidRPr="00677940">
        <w:rPr>
          <w:rFonts w:ascii="Calibri" w:hAnsi="Calibri"/>
        </w:rPr>
        <w:lastRenderedPageBreak/>
        <w:t xml:space="preserve">File </w:t>
      </w:r>
      <w:bookmarkEnd w:id="4455"/>
      <w:bookmarkEnd w:id="4456"/>
      <w:r w:rsidRPr="00677940">
        <w:rPr>
          <w:rFonts w:ascii="Calibri" w:hAnsi="Calibri"/>
        </w:rPr>
        <w:t>System</w:t>
      </w:r>
      <w:bookmarkEnd w:id="4457"/>
      <w:bookmarkEnd w:id="4458"/>
      <w:bookmarkEnd w:id="4459"/>
      <w:bookmarkEnd w:id="4460"/>
      <w:bookmarkEnd w:id="4461"/>
      <w:bookmarkEnd w:id="4462"/>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63" w:name="_Toc294800826"/>
      <w:bookmarkStart w:id="4464" w:name="_Toc363832926"/>
      <w:bookmarkStart w:id="4465"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63"/>
      <w:bookmarkEnd w:id="4464"/>
      <w:bookmarkEnd w:id="446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66" w:name="_Toc18981241"/>
      <w:bookmarkStart w:id="4467" w:name="_Toc254353580"/>
      <w:bookmarkStart w:id="4468" w:name="_Toc277778307"/>
      <w:bookmarkStart w:id="4469" w:name="_Toc292810142"/>
      <w:bookmarkStart w:id="4470" w:name="_Toc363832927"/>
      <w:bookmarkStart w:id="4471" w:name="_Toc292810280"/>
      <w:bookmarkStart w:id="4472" w:name="_Toc445131141"/>
      <w:bookmarkStart w:id="4473" w:name="_Toc272248440"/>
      <w:r w:rsidRPr="00677940">
        <w:rPr>
          <w:rFonts w:ascii="Calibri" w:hAnsi="Calibri"/>
        </w:rPr>
        <w:lastRenderedPageBreak/>
        <w:t>Image/Configuration/BSP Down/Up Load</w:t>
      </w:r>
      <w:bookmarkEnd w:id="4466"/>
      <w:bookmarkEnd w:id="4467"/>
      <w:bookmarkEnd w:id="4468"/>
      <w:bookmarkEnd w:id="4469"/>
      <w:bookmarkEnd w:id="4470"/>
      <w:bookmarkEnd w:id="4471"/>
      <w:bookmarkEnd w:id="4472"/>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74" w:name="_Toc363833948"/>
      <w:bookmarkStart w:id="4475" w:name="_Toc254353581"/>
      <w:bookmarkStart w:id="4476" w:name="_Toc277778308"/>
      <w:bookmarkStart w:id="4477" w:name="_Toc292810143"/>
      <w:bookmarkStart w:id="4478" w:name="_Toc445131142"/>
      <w:r w:rsidRPr="00677940">
        <w:rPr>
          <w:rFonts w:ascii="Calibri" w:hAnsi="Calibri"/>
        </w:rPr>
        <w:t>Download/Upload</w:t>
      </w:r>
      <w:bookmarkEnd w:id="4474"/>
      <w:bookmarkEnd w:id="4475"/>
      <w:r w:rsidRPr="00677940">
        <w:rPr>
          <w:rFonts w:ascii="Calibri" w:hAnsi="Calibri"/>
        </w:rPr>
        <w:t xml:space="preserve"> with the FTP</w:t>
      </w:r>
      <w:bookmarkEnd w:id="4476"/>
      <w:bookmarkEnd w:id="4477"/>
      <w:bookmarkEnd w:id="4478"/>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9" w:name="_Toc363832928"/>
      <w:bookmarkStart w:id="4480" w:name="_Toc272248441"/>
      <w:bookmarkStart w:id="4481" w:name="_Toc292810281"/>
      <w:bookmarkStart w:id="4482"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9"/>
      <w:r w:rsidR="00444D75" w:rsidRPr="00677940">
        <w:rPr>
          <w:rFonts w:ascii="Calibri" w:hAnsi="Calibri" w:cs="Arial"/>
        </w:rPr>
        <w:t>Download/Upload with the FTP</w:t>
      </w:r>
      <w:bookmarkEnd w:id="4480"/>
      <w:bookmarkEnd w:id="4481"/>
      <w:bookmarkEnd w:id="4482"/>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lastRenderedPageBreak/>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83" w:name="_Toc363833949"/>
      <w:bookmarkStart w:id="4484" w:name="_Configuration_파일_관리"/>
      <w:bookmarkStart w:id="4485" w:name="_Toc254353582"/>
      <w:bookmarkStart w:id="4486" w:name="_Toc277778309"/>
      <w:bookmarkStart w:id="4487" w:name="_Toc445131143"/>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83"/>
      <w:bookmarkEnd w:id="4484"/>
      <w:r w:rsidRPr="00677940">
        <w:rPr>
          <w:rFonts w:ascii="Calibri" w:hAnsi="Calibri"/>
        </w:rPr>
        <w:t>ing File with the TFTP</w:t>
      </w:r>
      <w:bookmarkEnd w:id="4485"/>
      <w:bookmarkEnd w:id="4486"/>
      <w:r w:rsidR="002B66D8" w:rsidRPr="00677940">
        <w:rPr>
          <w:rFonts w:ascii="Calibri" w:hAnsi="Calibri"/>
        </w:rPr>
        <w:t xml:space="preserve"> server</w:t>
      </w:r>
      <w:bookmarkEnd w:id="4487"/>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8" w:name="_Toc292810144"/>
      <w:bookmarkStart w:id="4489" w:name="_Toc294800301"/>
      <w:bookmarkStart w:id="4490" w:name="_Toc294800503"/>
      <w:bookmarkStart w:id="4491" w:name="_Toc294800827"/>
      <w:bookmarkStart w:id="4492"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8"/>
      <w:bookmarkEnd w:id="4489"/>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90"/>
      <w:bookmarkEnd w:id="4491"/>
      <w:bookmarkEnd w:id="4492"/>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93" w:name="_Toc363832929"/>
      <w:bookmarkStart w:id="4494" w:name="_Toc272248442"/>
      <w:bookmarkStart w:id="4495" w:name="_Toc292810282"/>
      <w:bookmarkStart w:id="4496" w:name="_Toc363832930"/>
      <w:bookmarkStart w:id="4497" w:name="_Toc363832931"/>
      <w:bookmarkStart w:id="4498" w:name="_Toc363833950"/>
      <w:bookmarkStart w:id="4499" w:name="_Toc445131144"/>
      <w:bookmarkEnd w:id="4493"/>
      <w:r w:rsidRPr="00677940">
        <w:rPr>
          <w:rFonts w:ascii="Calibri" w:hAnsi="Calibri"/>
        </w:rPr>
        <w:lastRenderedPageBreak/>
        <w:t xml:space="preserve">Configuration </w:t>
      </w:r>
      <w:bookmarkEnd w:id="4473"/>
      <w:r w:rsidRPr="00677940">
        <w:rPr>
          <w:rFonts w:ascii="Calibri" w:hAnsi="Calibri"/>
        </w:rPr>
        <w:t xml:space="preserve">File </w:t>
      </w:r>
      <w:bookmarkEnd w:id="4494"/>
      <w:bookmarkEnd w:id="4495"/>
      <w:r w:rsidRPr="00677940">
        <w:rPr>
          <w:rFonts w:ascii="Calibri" w:hAnsi="Calibri"/>
        </w:rPr>
        <w:t>Management</w:t>
      </w:r>
      <w:bookmarkEnd w:id="4496"/>
      <w:bookmarkEnd w:id="4497"/>
      <w:bookmarkEnd w:id="4498"/>
      <w:bookmarkEnd w:id="4499"/>
    </w:p>
    <w:p w14:paraId="4A4BE882" w14:textId="77777777" w:rsidR="00444D75" w:rsidRPr="00677940" w:rsidRDefault="00444D75" w:rsidP="002B66D8">
      <w:pPr>
        <w:pStyle w:val="a3"/>
        <w:spacing w:line="240" w:lineRule="auto"/>
        <w:ind w:left="0" w:right="20"/>
        <w:rPr>
          <w:rFonts w:ascii="Calibri" w:hAnsi="Calibri" w:cs="Arial"/>
        </w:rPr>
      </w:pPr>
      <w:bookmarkStart w:id="4500"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501" w:name="_Toc277778310"/>
      <w:bookmarkStart w:id="4502" w:name="_Toc292810145"/>
      <w:bookmarkStart w:id="4503" w:name="_Toc445131145"/>
      <w:r w:rsidRPr="00677940">
        <w:rPr>
          <w:rFonts w:ascii="Calibri" w:hAnsi="Calibri"/>
        </w:rPr>
        <w:t>Running configuration</w:t>
      </w:r>
      <w:bookmarkEnd w:id="4501"/>
      <w:bookmarkEnd w:id="4502"/>
      <w:bookmarkEnd w:id="4503"/>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504" w:name="_Toc363832932"/>
      <w:bookmarkStart w:id="4505" w:name="_Toc445131146"/>
      <w:r w:rsidRPr="00677940">
        <w:rPr>
          <w:rFonts w:ascii="Calibri" w:hAnsi="Calibri"/>
        </w:rPr>
        <w:t>Startup configuration</w:t>
      </w:r>
      <w:bookmarkEnd w:id="4504"/>
      <w:bookmarkEnd w:id="4505"/>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506" w:name="_Toc18981242"/>
      <w:bookmarkStart w:id="4507" w:name="_Toc254353584"/>
      <w:bookmarkStart w:id="4508"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500"/>
      <w:r w:rsidR="00444D75" w:rsidRPr="00677940">
        <w:rPr>
          <w:rFonts w:ascii="Calibri" w:hAnsi="Calibri" w:cs="Arial"/>
        </w:rPr>
        <w:t>Command</w:t>
      </w:r>
      <w:bookmarkEnd w:id="4506"/>
      <w:bookmarkEnd w:id="4507"/>
      <w:bookmarkEnd w:id="450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9" w:name="_Toc277778311"/>
      <w:bookmarkStart w:id="4510" w:name="_Toc292810146"/>
      <w:bookmarkStart w:id="4511" w:name="_Toc363832933"/>
      <w:bookmarkStart w:id="4512" w:name="_Toc18981247"/>
      <w:bookmarkStart w:id="4513" w:name="_Toc445131147"/>
      <w:r w:rsidRPr="00677940">
        <w:rPr>
          <w:rFonts w:ascii="Calibri" w:hAnsi="Calibri"/>
        </w:rPr>
        <w:t xml:space="preserve">Saving Configuration </w:t>
      </w:r>
      <w:bookmarkEnd w:id="4509"/>
      <w:bookmarkEnd w:id="4510"/>
      <w:bookmarkEnd w:id="4511"/>
      <w:r w:rsidRPr="00677940">
        <w:rPr>
          <w:rFonts w:ascii="Calibri" w:hAnsi="Calibri"/>
        </w:rPr>
        <w:t>File</w:t>
      </w:r>
      <w:bookmarkEnd w:id="4512"/>
      <w:bookmarkEnd w:id="4513"/>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14" w:name="_Toc254353585"/>
      <w:bookmarkStart w:id="4515" w:name="_Toc277778312"/>
      <w:bookmarkStart w:id="4516" w:name="_Toc292810147"/>
      <w:bookmarkStart w:id="4517" w:name="_Toc294800302"/>
      <w:bookmarkStart w:id="4518" w:name="_Toc294800504"/>
      <w:bookmarkStart w:id="4519" w:name="_Toc294800828"/>
      <w:bookmarkStart w:id="4520" w:name="_Toc445131148"/>
      <w:r w:rsidRPr="00677940">
        <w:rPr>
          <w:rFonts w:ascii="Calibri" w:hAnsi="Calibri"/>
        </w:rPr>
        <w:t xml:space="preserve">Configuration </w:t>
      </w:r>
      <w:bookmarkEnd w:id="4514"/>
      <w:bookmarkEnd w:id="4515"/>
      <w:bookmarkEnd w:id="4516"/>
      <w:bookmarkEnd w:id="4517"/>
      <w:r w:rsidRPr="00677940">
        <w:rPr>
          <w:rFonts w:ascii="Calibri" w:hAnsi="Calibri"/>
        </w:rPr>
        <w:t>File Erase</w:t>
      </w:r>
      <w:bookmarkEnd w:id="4518"/>
      <w:bookmarkEnd w:id="4519"/>
      <w:bookmarkEnd w:id="4520"/>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21" w:name="_Toc363832934"/>
      <w:bookmarkStart w:id="4522" w:name="_Toc272248443"/>
      <w:bookmarkStart w:id="4523" w:name="_Toc292810283"/>
      <w:bookmarkStart w:id="4524" w:name="_Toc363833951"/>
      <w:bookmarkStart w:id="4525" w:name="_Toc254353586"/>
      <w:bookmarkStart w:id="4526" w:name="_Toc277778313"/>
      <w:bookmarkStart w:id="4527" w:name="_Toc292810148"/>
      <w:bookmarkStart w:id="4528" w:name="_Toc445131149"/>
      <w:r w:rsidRPr="00677940">
        <w:rPr>
          <w:rFonts w:ascii="Calibri" w:hAnsi="Calibri"/>
        </w:rPr>
        <w:lastRenderedPageBreak/>
        <w:t xml:space="preserve">Boot Mode Setting and System </w:t>
      </w:r>
      <w:bookmarkEnd w:id="4521"/>
      <w:bookmarkEnd w:id="4522"/>
      <w:bookmarkEnd w:id="4523"/>
      <w:r w:rsidRPr="00677940">
        <w:rPr>
          <w:rFonts w:ascii="Calibri" w:hAnsi="Calibri"/>
        </w:rPr>
        <w:t>Restart</w:t>
      </w:r>
      <w:bookmarkEnd w:id="4524"/>
      <w:bookmarkEnd w:id="4525"/>
      <w:bookmarkEnd w:id="4526"/>
      <w:bookmarkEnd w:id="4527"/>
      <w:bookmarkEnd w:id="4528"/>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9" w:name="_Toc363832935"/>
      <w:bookmarkStart w:id="4530" w:name="_Toc363832936"/>
      <w:bookmarkStart w:id="4531"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9"/>
      <w:r w:rsidR="00444D75" w:rsidRPr="00677940">
        <w:rPr>
          <w:rFonts w:ascii="Calibri" w:hAnsi="Calibri" w:cs="Arial"/>
        </w:rPr>
        <w:t>Boot Mode Setting and System Restart</w:t>
      </w:r>
      <w:bookmarkEnd w:id="4530"/>
      <w:bookmarkEnd w:id="4531"/>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32" w:name="_Toc272248444"/>
      <w:bookmarkStart w:id="4533" w:name="_Toc292810284"/>
      <w:bookmarkStart w:id="4534" w:name="_Toc294778143"/>
      <w:bookmarkStart w:id="4535" w:name="_Toc363833952"/>
      <w:bookmarkStart w:id="4536" w:name="_Toc445131150"/>
      <w:r w:rsidRPr="00677940">
        <w:rPr>
          <w:rFonts w:ascii="Calibri" w:hAnsi="Calibri"/>
        </w:rPr>
        <w:t xml:space="preserve">Boot Mode </w:t>
      </w:r>
      <w:bookmarkEnd w:id="4532"/>
      <w:bookmarkEnd w:id="4533"/>
      <w:bookmarkEnd w:id="4534"/>
      <w:r w:rsidRPr="00677940">
        <w:rPr>
          <w:rFonts w:ascii="Calibri" w:hAnsi="Calibri"/>
        </w:rPr>
        <w:t>Setting</w:t>
      </w:r>
      <w:bookmarkEnd w:id="4535"/>
      <w:bookmarkEnd w:id="4536"/>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7" w:name="_Toc445131151"/>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7"/>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8" w:name="_Toc327434419"/>
      <w:bookmarkStart w:id="4539" w:name="_Toc327434904"/>
      <w:bookmarkStart w:id="4540" w:name="_Toc327434948"/>
      <w:bookmarkStart w:id="4541" w:name="_Toc327445268"/>
      <w:bookmarkStart w:id="4542" w:name="_Toc298774270"/>
      <w:bookmarkStart w:id="4543"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8"/>
      <w:bookmarkEnd w:id="4539"/>
      <w:bookmarkEnd w:id="4540"/>
      <w:r w:rsidR="00444D75" w:rsidRPr="00677940">
        <w:rPr>
          <w:rFonts w:ascii="Calibri" w:hAnsi="Calibri" w:cs="Arial"/>
        </w:rPr>
        <w:t>Setting and System Reload</w:t>
      </w:r>
      <w:bookmarkEnd w:id="4541"/>
      <w:bookmarkEnd w:id="4542"/>
      <w:bookmarkEnd w:id="454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44" w:name="_Toc445131152"/>
      <w:bookmarkStart w:id="4545" w:name="_Toc391632333"/>
      <w:r w:rsidR="00524C2A" w:rsidRPr="00677940">
        <w:rPr>
          <w:rFonts w:ascii="Calibri" w:hAnsi="Calibri"/>
        </w:rPr>
        <w:lastRenderedPageBreak/>
        <w:t>Restarting entire system</w:t>
      </w:r>
      <w:bookmarkEnd w:id="4544"/>
      <w:r w:rsidR="00524C2A" w:rsidRPr="00677940">
        <w:rPr>
          <w:rFonts w:ascii="Calibri" w:hAnsi="Calibri"/>
        </w:rPr>
        <w:t xml:space="preserve"> </w:t>
      </w:r>
      <w:bookmarkEnd w:id="4545"/>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46" w:name="_Toc391378379"/>
      <w:bookmarkStart w:id="4547" w:name="_Toc445131153"/>
      <w:r w:rsidRPr="00677940">
        <w:rPr>
          <w:rFonts w:ascii="Calibri" w:hAnsi="Calibri"/>
        </w:rPr>
        <w:lastRenderedPageBreak/>
        <w:t>DPoE Provisioning</w:t>
      </w:r>
      <w:bookmarkEnd w:id="4546"/>
      <w:bookmarkEnd w:id="4547"/>
    </w:p>
    <w:p w14:paraId="1816BD45" w14:textId="77777777" w:rsidR="000A6544" w:rsidRPr="00677940" w:rsidRDefault="000A6544" w:rsidP="0021019A">
      <w:pPr>
        <w:pStyle w:val="-1"/>
        <w:ind w:right="20"/>
        <w:rPr>
          <w:rFonts w:ascii="Calibri" w:hAnsi="Calibri" w:cs="Arial"/>
          <w:szCs w:val="18"/>
        </w:rPr>
      </w:pPr>
      <w:bookmarkStart w:id="4548" w:name="_Toc391378380"/>
      <w:r w:rsidRPr="00677940">
        <w:rPr>
          <w:rFonts w:ascii="Calibri" w:hAnsi="Calibri" w:cs="Arial"/>
          <w:szCs w:val="18"/>
        </w:rPr>
        <w:t>This chapter describes how to make the setting in relation with DPoE Provisioning.</w:t>
      </w:r>
      <w:bookmarkEnd w:id="4548"/>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9" w:name="_Toc445131154"/>
      <w:r w:rsidRPr="00677940">
        <w:rPr>
          <w:rFonts w:ascii="Calibri" w:hAnsi="Calibri"/>
        </w:rPr>
        <w:lastRenderedPageBreak/>
        <w:t>Background and Theory of Operations</w:t>
      </w:r>
      <w:bookmarkEnd w:id="4549"/>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50"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50"/>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51"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51"/>
    </w:p>
    <w:p w14:paraId="0833FDB8" w14:textId="77777777" w:rsidR="003F4B16" w:rsidRPr="00677940" w:rsidRDefault="001C40D5" w:rsidP="00785787">
      <w:pPr>
        <w:pStyle w:val="2"/>
        <w:ind w:right="20"/>
        <w:rPr>
          <w:rFonts w:ascii="Calibri" w:hAnsi="Calibri"/>
        </w:rPr>
      </w:pPr>
      <w:bookmarkStart w:id="4552" w:name="_Toc445131155"/>
      <w:r w:rsidRPr="00677940">
        <w:rPr>
          <w:rFonts w:ascii="Calibri" w:hAnsi="Calibri"/>
        </w:rPr>
        <w:lastRenderedPageBreak/>
        <w:t>Cable and Bundle Interface</w:t>
      </w:r>
      <w:r w:rsidR="00670039" w:rsidRPr="00677940">
        <w:rPr>
          <w:rFonts w:ascii="Calibri" w:hAnsi="Calibri"/>
        </w:rPr>
        <w:t xml:space="preserve"> management</w:t>
      </w:r>
      <w:bookmarkEnd w:id="4552"/>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53"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53"/>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54" w:name="_Toc445131156"/>
      <w:r w:rsidRPr="00677940">
        <w:rPr>
          <w:rFonts w:ascii="Calibri" w:hAnsi="Calibri"/>
        </w:rPr>
        <w:t>Bundle Create and View</w:t>
      </w:r>
      <w:bookmarkEnd w:id="4554"/>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55"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55"/>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56" w:name="_Toc445131157"/>
      <w:r w:rsidRPr="00677940">
        <w:rPr>
          <w:rFonts w:ascii="Calibri" w:hAnsi="Calibri"/>
        </w:rPr>
        <w:t>Bundle VLAN</w:t>
      </w:r>
      <w:bookmarkEnd w:id="4556"/>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7" w:name="_Toc445131158"/>
      <w:r w:rsidRPr="00677940">
        <w:rPr>
          <w:rFonts w:ascii="Calibri" w:hAnsi="Calibri"/>
        </w:rPr>
        <w:t>IP(HSD) and L2HSD Services</w:t>
      </w:r>
      <w:bookmarkEnd w:id="4557"/>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8" w:name="_Toc445131159"/>
      <w:r w:rsidRPr="00677940">
        <w:rPr>
          <w:rFonts w:ascii="Calibri" w:hAnsi="Calibri"/>
        </w:rPr>
        <w:t>Bundle Sub-Interface</w:t>
      </w:r>
      <w:bookmarkEnd w:id="4558"/>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9" w:name="_Toc445131160"/>
      <w:r w:rsidRPr="00677940">
        <w:rPr>
          <w:rFonts w:ascii="Calibri" w:hAnsi="Calibri"/>
        </w:rPr>
        <w:t>Cable Bundle Setting and View</w:t>
      </w:r>
      <w:bookmarkEnd w:id="4559"/>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60"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60"/>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61" w:name="_Toc445131161"/>
      <w:r w:rsidRPr="00677940">
        <w:rPr>
          <w:rFonts w:ascii="Calibri" w:hAnsi="Calibri"/>
        </w:rPr>
        <w:lastRenderedPageBreak/>
        <w:t>vCM and CPE’s DHCP Relay management</w:t>
      </w:r>
      <w:bookmarkEnd w:id="4561"/>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62" w:name="_Toc445131162"/>
      <w:r w:rsidRPr="00677940">
        <w:rPr>
          <w:rFonts w:ascii="Calibri" w:hAnsi="Calibri"/>
        </w:rPr>
        <w:t>vCM’s DHCP helper-address Setting and View</w:t>
      </w:r>
      <w:bookmarkEnd w:id="4562"/>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63"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63"/>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64" w:name="_Toc445131163"/>
      <w:r w:rsidRPr="00677940">
        <w:rPr>
          <w:rFonts w:ascii="Calibri" w:hAnsi="Calibri"/>
        </w:rPr>
        <w:t>CPE’s DHCP helper-address Setting and View</w:t>
      </w:r>
      <w:bookmarkEnd w:id="4564"/>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65"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65"/>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66" w:name="_Toc445131164"/>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66"/>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7"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7"/>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8" w:name="_Toc445131165"/>
      <w:r w:rsidRPr="00677940">
        <w:rPr>
          <w:rFonts w:ascii="Calibri" w:hAnsi="Calibri"/>
        </w:rPr>
        <w:t>Cable GIADDR</w:t>
      </w:r>
      <w:bookmarkEnd w:id="4568"/>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9"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9"/>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70" w:name="_Toc445131166"/>
      <w:r w:rsidRPr="00677940">
        <w:rPr>
          <w:rFonts w:ascii="Calibri" w:hAnsi="Calibri"/>
        </w:rPr>
        <w:t>DHCP Option 43/17 for Vendor Specific Information</w:t>
      </w:r>
      <w:bookmarkEnd w:id="4570"/>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71" w:name="_Toc445131167"/>
      <w:r w:rsidRPr="00677940">
        <w:rPr>
          <w:rFonts w:ascii="Calibri" w:hAnsi="Calibri"/>
        </w:rPr>
        <w:t>DHCP Option 6 for MSO defined text</w:t>
      </w:r>
      <w:bookmarkEnd w:id="4571"/>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72" w:name="_Toc445131168"/>
      <w:r w:rsidRPr="00677940">
        <w:rPr>
          <w:rFonts w:ascii="Calibri" w:hAnsi="Calibri"/>
        </w:rPr>
        <w:t>DHCP Option 82 Sub-option for DPoE Version</w:t>
      </w:r>
      <w:bookmarkEnd w:id="4572"/>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73" w:name="_Toc445131169"/>
      <w:r w:rsidRPr="00677940">
        <w:rPr>
          <w:rFonts w:ascii="Calibri" w:hAnsi="Calibri"/>
        </w:rPr>
        <w:lastRenderedPageBreak/>
        <w:t>Source Address Verification</w:t>
      </w:r>
      <w:r w:rsidR="005B0974" w:rsidRPr="00677940">
        <w:rPr>
          <w:rFonts w:ascii="Calibri" w:hAnsi="Calibri"/>
        </w:rPr>
        <w:t xml:space="preserve"> (SAV) management</w:t>
      </w:r>
      <w:bookmarkEnd w:id="4573"/>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74" w:name="_Toc445131170"/>
      <w:r w:rsidRPr="00677940">
        <w:rPr>
          <w:rFonts w:ascii="Calibri" w:hAnsi="Calibri"/>
        </w:rPr>
        <w:t>CPE’s SAV Setting</w:t>
      </w:r>
      <w:bookmarkEnd w:id="4574"/>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75"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75"/>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76" w:name="_Toc445131171"/>
      <w:r w:rsidRPr="00677940">
        <w:rPr>
          <w:rFonts w:ascii="Calibri" w:hAnsi="Calibri"/>
        </w:rPr>
        <w:t>Static SAV Setting</w:t>
      </w:r>
      <w:bookmarkEnd w:id="4576"/>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7"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7"/>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8"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8"/>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9" w:name="_Toc445131172"/>
      <w:r w:rsidRPr="00677940">
        <w:rPr>
          <w:rFonts w:ascii="Calibri" w:hAnsi="Calibri"/>
        </w:rPr>
        <w:lastRenderedPageBreak/>
        <w:t>Subscriber Management</w:t>
      </w:r>
      <w:bookmarkEnd w:id="4579"/>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80" w:name="_Toc445131173"/>
      <w:r w:rsidRPr="00677940">
        <w:rPr>
          <w:rFonts w:ascii="Calibri" w:hAnsi="Calibri"/>
        </w:rPr>
        <w:t>CPE Learning Control</w:t>
      </w:r>
      <w:r w:rsidR="00771537" w:rsidRPr="00677940">
        <w:rPr>
          <w:rFonts w:ascii="Calibri" w:hAnsi="Calibri"/>
        </w:rPr>
        <w:t xml:space="preserve"> at the DPoE System</w:t>
      </w:r>
      <w:bookmarkEnd w:id="4580"/>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81"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81"/>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82"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82"/>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83"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83"/>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84" w:name="_Toc445131174"/>
      <w:r w:rsidRPr="00677940">
        <w:rPr>
          <w:rFonts w:ascii="Calibri" w:hAnsi="Calibri"/>
        </w:rPr>
        <w:t>CPE Learning Control at the ONU</w:t>
      </w:r>
      <w:bookmarkEnd w:id="4584"/>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85"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85"/>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86" w:name="_Toc445131175"/>
      <w:r w:rsidRPr="00677940">
        <w:rPr>
          <w:rFonts w:ascii="Calibri" w:hAnsi="Calibri"/>
        </w:rPr>
        <w:t>Filtering at the DPoE System</w:t>
      </w:r>
      <w:bookmarkEnd w:id="4586"/>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7"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8"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8"/>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9" w:name="_Toc445131176"/>
      <w:r w:rsidRPr="00677940">
        <w:rPr>
          <w:rFonts w:ascii="Calibri" w:hAnsi="Calibri"/>
        </w:rPr>
        <w:lastRenderedPageBreak/>
        <w:t>ONU Encryption and Authentication</w:t>
      </w:r>
      <w:bookmarkEnd w:id="4589"/>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90"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90"/>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91" w:name="_Toc445131177"/>
      <w:r w:rsidRPr="00677940">
        <w:rPr>
          <w:rFonts w:ascii="Calibri" w:hAnsi="Calibri"/>
        </w:rPr>
        <w:t>Security and Certificate Settings</w:t>
      </w:r>
      <w:bookmarkEnd w:id="4591"/>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92"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92"/>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lastRenderedPageBreak/>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93" w:name="_Toc445131178"/>
      <w:r w:rsidRPr="00677940">
        <w:rPr>
          <w:rFonts w:ascii="Calibri" w:hAnsi="Calibri"/>
        </w:rPr>
        <w:lastRenderedPageBreak/>
        <w:t>CA Certificate</w:t>
      </w:r>
      <w:bookmarkEnd w:id="4593"/>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94"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94"/>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95"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95"/>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96" w:name="_Toc445131179"/>
      <w:r w:rsidRPr="00677940">
        <w:rPr>
          <w:rFonts w:ascii="Calibri" w:hAnsi="Calibri"/>
        </w:rPr>
        <w:t>CM Certificate</w:t>
      </w:r>
      <w:bookmarkEnd w:id="4596"/>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7"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7"/>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8"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8"/>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9" w:name="_Toc445131180"/>
      <w:r w:rsidRPr="00677940">
        <w:rPr>
          <w:rFonts w:ascii="Calibri" w:hAnsi="Calibri"/>
        </w:rPr>
        <w:lastRenderedPageBreak/>
        <w:t>Certificate Revocation List</w:t>
      </w:r>
      <w:bookmarkEnd w:id="4599"/>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600"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600"/>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601"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601"/>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602" w:name="_Toc445131181"/>
      <w:r w:rsidRPr="00677940">
        <w:rPr>
          <w:rFonts w:ascii="Calibri" w:hAnsi="Calibri"/>
        </w:rPr>
        <w:lastRenderedPageBreak/>
        <w:t>Online Certificate Status Protocol</w:t>
      </w:r>
      <w:bookmarkEnd w:id="4602"/>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603"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603"/>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604" w:name="_Toc445131182"/>
      <w:r w:rsidRPr="00677940">
        <w:rPr>
          <w:rFonts w:ascii="Calibri" w:hAnsi="Calibri"/>
        </w:rPr>
        <w:lastRenderedPageBreak/>
        <w:t>EAE Exclusion List</w:t>
      </w:r>
      <w:bookmarkEnd w:id="4604"/>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605"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605"/>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606" w:name="_Toc445131183"/>
      <w:r w:rsidRPr="00677940">
        <w:rPr>
          <w:rFonts w:ascii="Calibri" w:hAnsi="Calibri"/>
        </w:rPr>
        <w:lastRenderedPageBreak/>
        <w:t>ONU White List</w:t>
      </w:r>
      <w:bookmarkEnd w:id="4606"/>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7"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7"/>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8" w:name="_Toc445131184"/>
      <w:r w:rsidRPr="00677940">
        <w:rPr>
          <w:rFonts w:ascii="Calibri" w:hAnsi="Calibri"/>
        </w:rPr>
        <w:lastRenderedPageBreak/>
        <w:t>CM Offline List</w:t>
      </w:r>
      <w:bookmarkEnd w:id="4608"/>
    </w:p>
    <w:p w14:paraId="4666618A" w14:textId="77777777" w:rsidR="00B672A9" w:rsidRPr="00677940" w:rsidRDefault="00B672A9" w:rsidP="00785787">
      <w:pPr>
        <w:pStyle w:val="3"/>
        <w:ind w:left="0" w:right="20"/>
        <w:rPr>
          <w:rFonts w:ascii="Calibri" w:hAnsi="Calibri"/>
        </w:rPr>
      </w:pPr>
      <w:bookmarkStart w:id="4609" w:name="_Toc445131185"/>
      <w:r w:rsidRPr="00677940">
        <w:rPr>
          <w:rFonts w:ascii="Calibri" w:hAnsi="Calibri"/>
        </w:rPr>
        <w:t>CM Offline List</w:t>
      </w:r>
      <w:bookmarkEnd w:id="4609"/>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10"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10"/>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11" w:name="_Toc445131186"/>
      <w:r w:rsidRPr="00677940">
        <w:rPr>
          <w:rFonts w:ascii="Calibri" w:hAnsi="Calibri"/>
        </w:rPr>
        <w:t>CM Flap List</w:t>
      </w:r>
      <w:bookmarkEnd w:id="4611"/>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12"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12"/>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13" w:name="_Toc445131187"/>
      <w:r w:rsidRPr="00677940">
        <w:rPr>
          <w:rFonts w:ascii="Calibri" w:hAnsi="Calibri"/>
        </w:rPr>
        <w:lastRenderedPageBreak/>
        <w:t>Optical Monitoring</w:t>
      </w:r>
      <w:bookmarkEnd w:id="4613"/>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14" w:name="_Toc445131188"/>
      <w:r w:rsidRPr="00677940">
        <w:rPr>
          <w:rFonts w:ascii="Calibri" w:hAnsi="Calibri"/>
        </w:rPr>
        <w:t>CM Power Levels</w:t>
      </w:r>
      <w:bookmarkEnd w:id="4614"/>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15" w:name="_Toc445131189"/>
      <w:r w:rsidRPr="00677940">
        <w:rPr>
          <w:rFonts w:ascii="Calibri" w:hAnsi="Calibri"/>
        </w:rPr>
        <w:lastRenderedPageBreak/>
        <w:t>CM TFTP Client Settings</w:t>
      </w:r>
      <w:bookmarkEnd w:id="4615"/>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16"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16"/>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7" w:name="_Toc445131190"/>
      <w:r w:rsidRPr="00677940">
        <w:rPr>
          <w:rFonts w:ascii="Calibri" w:hAnsi="Calibri"/>
        </w:rPr>
        <w:lastRenderedPageBreak/>
        <w:t>CM Event Management</w:t>
      </w:r>
      <w:bookmarkEnd w:id="4617"/>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8"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8"/>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9" w:name="_Toc445131191"/>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9"/>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20"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20"/>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21"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21"/>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22" w:name="_Toc445131192"/>
      <w:r w:rsidRPr="00677940">
        <w:rPr>
          <w:rFonts w:ascii="Calibri" w:hAnsi="Calibri"/>
        </w:rPr>
        <w:t>Event Log Size</w:t>
      </w:r>
      <w:bookmarkEnd w:id="4622"/>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23"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23"/>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24" w:name="_Toc445131193"/>
      <w:r w:rsidRPr="00677940">
        <w:rPr>
          <w:rFonts w:ascii="Calibri" w:hAnsi="Calibri"/>
        </w:rPr>
        <w:t>Event Throttling</w:t>
      </w:r>
      <w:bookmarkEnd w:id="4624"/>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25"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25"/>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26"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26"/>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7"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7"/>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8" w:name="_Toc445131194"/>
      <w:r w:rsidRPr="00677940">
        <w:rPr>
          <w:rFonts w:ascii="Calibri" w:hAnsi="Calibri"/>
        </w:rPr>
        <w:lastRenderedPageBreak/>
        <w:t>CM Secure Software Download</w:t>
      </w:r>
      <w:bookmarkEnd w:id="4628"/>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9"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9"/>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30" w:name="_Toc445131195"/>
      <w:r w:rsidRPr="00677940">
        <w:rPr>
          <w:rFonts w:ascii="Calibri" w:hAnsi="Calibri"/>
        </w:rPr>
        <w:lastRenderedPageBreak/>
        <w:t>MEF-MN Interface</w:t>
      </w:r>
      <w:bookmarkEnd w:id="4630"/>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31"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31"/>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32" w:name="_Toc445131196"/>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32"/>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33" w:name="_Toc445131197"/>
      <w:r w:rsidRPr="00677940">
        <w:rPr>
          <w:rFonts w:ascii="Calibri" w:hAnsi="Calibri"/>
        </w:rPr>
        <w:t>Provider Bridging Services</w:t>
      </w:r>
      <w:bookmarkEnd w:id="4633"/>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34" w:name="_Toc445131198"/>
      <w:r w:rsidRPr="00677940">
        <w:rPr>
          <w:rFonts w:ascii="Calibri" w:hAnsi="Calibri"/>
        </w:rPr>
        <w:t>802.1ad PB Encapsulation Mode</w:t>
      </w:r>
      <w:bookmarkEnd w:id="4634"/>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35"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35"/>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36"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36"/>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7" w:name="_Toc445131199"/>
      <w:r w:rsidRPr="00677940">
        <w:rPr>
          <w:rFonts w:ascii="Calibri" w:hAnsi="Calibri"/>
        </w:rPr>
        <w:t>802.1Q PB Encapsulation Mode</w:t>
      </w:r>
      <w:bookmarkEnd w:id="4637"/>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8"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8"/>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9" w:name="_Toc445131200"/>
      <w:r w:rsidRPr="00677940">
        <w:rPr>
          <w:rFonts w:ascii="Calibri" w:hAnsi="Calibri"/>
        </w:rPr>
        <w:t>PB Transport Mode</w:t>
      </w:r>
      <w:bookmarkEnd w:id="4639"/>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40"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40"/>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41"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41"/>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42" w:name="_Toc445131201"/>
      <w:r w:rsidRPr="00677940">
        <w:rPr>
          <w:rFonts w:ascii="Calibri" w:hAnsi="Calibri"/>
        </w:rPr>
        <w:lastRenderedPageBreak/>
        <w:t xml:space="preserve">Subscriber’s Provider Backbone Bridging (PBB) </w:t>
      </w:r>
      <w:bookmarkEnd w:id="4642"/>
      <w:r w:rsidR="002B5518" w:rsidRPr="00677940">
        <w:rPr>
          <w:rFonts w:ascii="Calibri" w:hAnsi="Calibri"/>
        </w:rPr>
        <w:t>Services</w:t>
      </w:r>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43" w:name="_Toc445131202"/>
      <w:r w:rsidRPr="00677940">
        <w:rPr>
          <w:rFonts w:ascii="Calibri" w:hAnsi="Calibri"/>
        </w:rPr>
        <w:t>PBB Encapsulation Mode</w:t>
      </w:r>
      <w:bookmarkEnd w:id="4643"/>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44"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44"/>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45" w:name="_Toc445131203"/>
      <w:r w:rsidRPr="00677940">
        <w:rPr>
          <w:rFonts w:ascii="Calibri" w:hAnsi="Calibri"/>
        </w:rPr>
        <w:t>PBB Transport Mode</w:t>
      </w:r>
      <w:bookmarkEnd w:id="4645"/>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46"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46"/>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7"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7"/>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8" w:name="_Toc445131204"/>
      <w:r w:rsidRPr="00677940">
        <w:rPr>
          <w:rFonts w:ascii="Calibri" w:hAnsi="Calibri"/>
        </w:rPr>
        <w:lastRenderedPageBreak/>
        <w:t>IP(HSD) Services</w:t>
      </w:r>
      <w:bookmarkEnd w:id="4648"/>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9" w:name="_Toc445131205"/>
      <w:r w:rsidRPr="00677940">
        <w:rPr>
          <w:rFonts w:ascii="Calibri" w:hAnsi="Calibri"/>
        </w:rPr>
        <w:t>DPoE IP(HSD)</w:t>
      </w:r>
      <w:bookmarkEnd w:id="4649"/>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50"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50"/>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51"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51"/>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52" w:name="_Toc445131206"/>
      <w:r w:rsidRPr="00677940">
        <w:rPr>
          <w:rFonts w:ascii="Calibri" w:hAnsi="Calibri"/>
        </w:rPr>
        <w:t>Serving Groups</w:t>
      </w:r>
      <w:bookmarkEnd w:id="4652"/>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53" w:name="_Toc445131207"/>
      <w:r w:rsidRPr="00677940">
        <w:rPr>
          <w:rFonts w:ascii="Calibri" w:hAnsi="Calibri"/>
        </w:rPr>
        <w:t>Legacy IP(HSD)</w:t>
      </w:r>
      <w:bookmarkEnd w:id="4653"/>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54"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54"/>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55" w:name="_Toc445131208"/>
      <w:r w:rsidRPr="00677940">
        <w:rPr>
          <w:rFonts w:ascii="Calibri" w:hAnsi="Calibri"/>
        </w:rPr>
        <w:lastRenderedPageBreak/>
        <w:t>Quality of Service (QoS)</w:t>
      </w:r>
      <w:bookmarkEnd w:id="4655"/>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56" w:name="_Toc445131209"/>
      <w:r w:rsidRPr="00677940">
        <w:rPr>
          <w:rFonts w:ascii="Calibri" w:hAnsi="Calibri"/>
        </w:rPr>
        <w:t>Service Flows</w:t>
      </w:r>
      <w:bookmarkEnd w:id="4656"/>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7"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7"/>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8"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8"/>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9"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9"/>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60" w:name="_Toc445131210"/>
      <w:r w:rsidRPr="00677940">
        <w:rPr>
          <w:rFonts w:ascii="Calibri" w:hAnsi="Calibri"/>
        </w:rPr>
        <w:t xml:space="preserve">Statistics per </w:t>
      </w:r>
      <w:r w:rsidR="00ED2774" w:rsidRPr="00677940">
        <w:rPr>
          <w:rFonts w:ascii="Calibri" w:hAnsi="Calibri"/>
        </w:rPr>
        <w:t>Service Flow</w:t>
      </w:r>
      <w:bookmarkEnd w:id="4660"/>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61" w:name="_Toc445131211"/>
      <w:r w:rsidRPr="00677940">
        <w:rPr>
          <w:rFonts w:ascii="Calibri" w:hAnsi="Calibri"/>
        </w:rPr>
        <w:lastRenderedPageBreak/>
        <w:t>Classifiers</w:t>
      </w:r>
      <w:bookmarkEnd w:id="4661"/>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62" w:name="_Toc445131212"/>
      <w:r w:rsidRPr="00677940">
        <w:rPr>
          <w:rFonts w:ascii="Calibri" w:hAnsi="Calibri"/>
        </w:rPr>
        <w:t>Downstream</w:t>
      </w:r>
      <w:bookmarkEnd w:id="4662"/>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63" w:name="_Toc445131213"/>
      <w:r w:rsidRPr="00677940">
        <w:rPr>
          <w:rFonts w:ascii="Calibri" w:hAnsi="Calibri"/>
        </w:rPr>
        <w:t>Upstream</w:t>
      </w:r>
      <w:bookmarkEnd w:id="4663"/>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64" w:name="_Toc445131214"/>
      <w:r w:rsidRPr="00677940">
        <w:rPr>
          <w:rFonts w:ascii="Calibri" w:hAnsi="Calibri"/>
        </w:rPr>
        <w:t>Upstream Drop Classifiers</w:t>
      </w:r>
      <w:bookmarkEnd w:id="4664"/>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65"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65"/>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66" w:name="_Toc445131215"/>
      <w:r w:rsidRPr="00677940">
        <w:rPr>
          <w:rFonts w:ascii="Calibri" w:hAnsi="Calibri"/>
        </w:rPr>
        <w:lastRenderedPageBreak/>
        <w:t>DPoEv2.0 Multicast</w:t>
      </w:r>
      <w:bookmarkEnd w:id="4666"/>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7" w:name="_Toc445131216"/>
      <w:r w:rsidRPr="00677940">
        <w:rPr>
          <w:rFonts w:ascii="Calibri" w:hAnsi="Calibri"/>
        </w:rPr>
        <w:t>Multicast Operation</w:t>
      </w:r>
      <w:bookmarkEnd w:id="4667"/>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8" w:name="_Toc445131217"/>
      <w:r w:rsidRPr="00677940">
        <w:rPr>
          <w:rFonts w:ascii="Calibri" w:hAnsi="Calibri"/>
        </w:rPr>
        <w:t>Single Session vs Aggregate Session</w:t>
      </w:r>
      <w:bookmarkEnd w:id="4668"/>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9" w:name="_Toc445131218"/>
      <w:r w:rsidRPr="00677940">
        <w:rPr>
          <w:rFonts w:ascii="Calibri" w:hAnsi="Calibri"/>
        </w:rPr>
        <w:t>Multicast QoS</w:t>
      </w:r>
      <w:bookmarkEnd w:id="4669"/>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70" w:name="_Toc445131219"/>
      <w:r w:rsidRPr="00677940">
        <w:rPr>
          <w:rFonts w:ascii="Calibri" w:hAnsi="Calibri"/>
        </w:rPr>
        <w:lastRenderedPageBreak/>
        <w:t>Rate setting for PON interface port</w:t>
      </w:r>
      <w:bookmarkEnd w:id="4670"/>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71" w:name="_Toc445131220"/>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71"/>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72"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72"/>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73" w:name="_Toc445131221"/>
      <w:r w:rsidRPr="00677940">
        <w:rPr>
          <w:rFonts w:ascii="Calibri" w:hAnsi="Calibri"/>
        </w:rPr>
        <w:t>Setting for Turbo PON mode</w:t>
      </w:r>
      <w:bookmarkEnd w:id="4673"/>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74" w:name="_Toc427605513"/>
      <w:bookmarkStart w:id="4675" w:name="_Toc445131222"/>
      <w:r w:rsidRPr="00677940">
        <w:rPr>
          <w:rFonts w:ascii="Calibri" w:hAnsi="Calibri"/>
        </w:rPr>
        <w:lastRenderedPageBreak/>
        <w:t>Netflow</w:t>
      </w:r>
      <w:bookmarkEnd w:id="4674"/>
      <w:bookmarkEnd w:id="4675"/>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76" w:name="_Toc427605514"/>
      <w:bookmarkStart w:id="4677" w:name="_Toc445131223"/>
      <w:r w:rsidRPr="00677940">
        <w:rPr>
          <w:rFonts w:ascii="Calibri" w:hAnsi="Calibri"/>
        </w:rPr>
        <w:lastRenderedPageBreak/>
        <w:t>Netflow Overview</w:t>
      </w:r>
      <w:bookmarkEnd w:id="4676"/>
      <w:bookmarkEnd w:id="4677"/>
    </w:p>
    <w:p w14:paraId="74571A3B" w14:textId="77777777" w:rsidR="005344B4" w:rsidRPr="00677940" w:rsidRDefault="005344B4" w:rsidP="005344B4">
      <w:pPr>
        <w:pStyle w:val="3"/>
        <w:rPr>
          <w:rFonts w:ascii="Calibri" w:hAnsi="Calibri"/>
        </w:rPr>
      </w:pPr>
      <w:bookmarkStart w:id="4678" w:name="_Toc427605515"/>
      <w:bookmarkStart w:id="4679" w:name="_Toc445131224"/>
      <w:r w:rsidRPr="00677940">
        <w:rPr>
          <w:rFonts w:ascii="Calibri" w:hAnsi="Calibri"/>
        </w:rPr>
        <w:t>Introduction to Netflow</w:t>
      </w:r>
      <w:bookmarkEnd w:id="4678"/>
      <w:bookmarkEnd w:id="4679"/>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80" w:name="_Toc427605516"/>
      <w:bookmarkStart w:id="4681" w:name="_Toc445131225"/>
      <w:bookmarkStart w:id="4682" w:name="_Toc425410460"/>
      <w:bookmarkStart w:id="4683" w:name="_Toc405290318"/>
      <w:r w:rsidRPr="00677940">
        <w:rPr>
          <w:rFonts w:ascii="Calibri" w:hAnsi="Calibri"/>
        </w:rPr>
        <w:lastRenderedPageBreak/>
        <w:t>Netflow Deployment</w:t>
      </w:r>
      <w:bookmarkEnd w:id="4680"/>
      <w:bookmarkEnd w:id="4681"/>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FF5482" w:rsidRDefault="00FF5482"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FF5482" w:rsidRDefault="00FF5482"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FF5482" w:rsidRDefault="00FF5482"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FF5482" w:rsidRDefault="00FF5482"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FF5482" w:rsidRDefault="00FF5482"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FF5482" w:rsidRDefault="00FF5482"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FF5482" w:rsidRDefault="00FF5482"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FF5482" w:rsidRDefault="00FF5482"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FF5482" w:rsidRDefault="00FF5482"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FF5482" w:rsidRDefault="00FF5482"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FF5482" w:rsidRDefault="00FF5482"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FF5482" w:rsidRDefault="00FF5482"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FF5482" w:rsidRDefault="00FF5482"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FF5482" w:rsidRDefault="00FF5482"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FF5482" w:rsidRDefault="00FF5482"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FF5482" w:rsidRDefault="00FF5482"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FF5482" w:rsidRDefault="00FF5482"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FF5482" w:rsidRDefault="00FF5482"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FF5482" w:rsidRDefault="00FF5482"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FF5482" w:rsidRDefault="00FF5482"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FF5482" w:rsidRDefault="00FF5482"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FF5482" w:rsidRDefault="00FF5482"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FF5482" w:rsidRDefault="00FF5482"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FF5482" w:rsidRDefault="00FF5482"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FF5482" w:rsidRDefault="00FF5482"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FF5482" w:rsidRDefault="00FF5482"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FF5482" w:rsidRDefault="00FF5482"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FF5482" w:rsidRDefault="00FF5482"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FF5482" w:rsidRDefault="00FF5482"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FF5482" w:rsidRDefault="00FF5482"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FF5482" w:rsidRDefault="00FF5482"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FF5482" w:rsidRDefault="00FF5482"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FF5482" w:rsidRDefault="00FF5482"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FF5482" w:rsidRDefault="00FF5482"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FF5482" w:rsidRDefault="00FF5482"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FF5482" w:rsidRDefault="00FF5482"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FF5482" w:rsidRDefault="00FF5482"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FF5482" w:rsidRDefault="00FF5482"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FF5482" w:rsidRDefault="00FF5482"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FF5482" w:rsidRDefault="00FF5482"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FF5482" w:rsidRDefault="00FF5482"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FF5482" w:rsidRDefault="00FF5482"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FF5482" w:rsidRDefault="00FF5482"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FF5482" w:rsidRDefault="00FF5482"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FF5482" w:rsidRDefault="00FF5482"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FF5482" w:rsidRDefault="00FF5482"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FF5482" w:rsidRDefault="00FF5482"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FF5482" w:rsidRDefault="00FF5482"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FF5482" w:rsidRDefault="00FF5482"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FF5482" w:rsidRDefault="00FF5482"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FF5482" w:rsidRDefault="00FF5482"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FF5482" w:rsidRDefault="00FF5482"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FF5482" w:rsidRDefault="00FF5482"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FF5482" w:rsidRDefault="00FF5482"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FF5482" w:rsidRDefault="00FF5482"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FF5482" w:rsidRDefault="00FF5482"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FF5482" w:rsidRDefault="00FF5482"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FF5482" w:rsidRDefault="00FF5482"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FF5482" w:rsidRDefault="00FF5482"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FF5482" w:rsidRDefault="00FF5482"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FF5482" w:rsidRDefault="00FF5482"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FF5482" w:rsidRDefault="00FF5482"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FF5482" w:rsidRDefault="00FF5482"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FF5482" w:rsidRDefault="00FF5482"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FF5482" w:rsidRDefault="00FF5482"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FF5482" w:rsidRDefault="00FF5482"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FF5482" w:rsidRDefault="00FF5482"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FF5482" w:rsidRDefault="00FF5482"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FF5482" w:rsidRDefault="00FF5482"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FF5482" w:rsidRDefault="00FF5482"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FF5482" w:rsidRDefault="00FF5482"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FF5482" w:rsidRDefault="00FF5482"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FF5482" w:rsidRDefault="00FF5482"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FF5482" w:rsidRDefault="00FF5482"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FF5482" w:rsidRDefault="00FF5482"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FF5482" w:rsidRDefault="00FF5482"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FF5482" w:rsidRDefault="00FF5482"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FF5482" w:rsidRDefault="00FF5482"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FF5482" w:rsidRDefault="00FF5482"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FF5482" w:rsidRDefault="00FF5482"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FF5482" w:rsidRDefault="00FF5482"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FF5482" w:rsidRDefault="00FF5482"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FF5482" w:rsidRDefault="00FF5482"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FF5482" w:rsidRDefault="00FF5482"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FF5482" w:rsidRDefault="00FF5482"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FF5482" w:rsidRDefault="00FF5482"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FF5482" w:rsidRDefault="00FF5482"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FF5482" w:rsidRDefault="00FF5482"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FF5482" w:rsidRDefault="00FF5482"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FF5482" w:rsidRDefault="00FF5482"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FF5482" w:rsidRDefault="00FF5482"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FF5482" w:rsidRDefault="00FF5482"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FF5482" w:rsidRDefault="00FF5482"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FF5482" w:rsidRDefault="00FF5482"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FF5482" w:rsidRDefault="00FF5482"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FF5482" w:rsidRDefault="00FF5482"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FF5482" w:rsidRDefault="00FF5482"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FF5482" w:rsidRDefault="00FF5482"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FF5482" w:rsidRDefault="00FF5482"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FF5482" w:rsidRDefault="00FF5482"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FF5482" w:rsidRDefault="00FF5482"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FF5482" w:rsidRDefault="00FF5482"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FF5482" w:rsidRDefault="00FF5482"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FF5482" w:rsidRDefault="00FF5482"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FF5482" w:rsidRDefault="00FF5482"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FF5482" w:rsidRDefault="00FF5482"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FF5482" w:rsidRDefault="00FF5482"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FF5482" w:rsidRDefault="00FF5482"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FF5482" w:rsidRDefault="00FF5482"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FF5482" w:rsidRDefault="00FF5482"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FF5482" w:rsidRDefault="00FF5482"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FF5482" w:rsidRDefault="00FF5482"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FF5482" w:rsidRDefault="00FF5482"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FF5482" w:rsidRDefault="00FF5482"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FF5482" w:rsidRDefault="00FF5482"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FF5482" w:rsidRDefault="00FF5482"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FF5482" w:rsidRDefault="00FF5482"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FF5482" w:rsidRDefault="00FF5482"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FF5482" w:rsidRDefault="00FF5482"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FF5482" w:rsidRDefault="00FF5482"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FF5482" w:rsidRDefault="00FF5482"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FF5482" w:rsidRDefault="00FF5482"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FF5482" w:rsidRDefault="00FF5482"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FF5482" w:rsidRDefault="00FF5482"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FF5482" w:rsidRDefault="00FF5482"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FF5482" w:rsidRDefault="00FF5482"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FF5482" w:rsidRDefault="00FF5482"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FF5482" w:rsidRDefault="00FF5482"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FF5482" w:rsidRDefault="00FF5482"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FF5482" w:rsidRDefault="00FF5482"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FF5482" w:rsidRDefault="00FF5482"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FF5482" w:rsidRDefault="00FF5482"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FF5482" w:rsidRDefault="00FF5482"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FF5482" w:rsidRDefault="00FF5482"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FF5482" w:rsidRDefault="00FF5482"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FF5482" w:rsidRDefault="00FF5482"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FF5482" w:rsidRDefault="00FF5482"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FF5482" w:rsidRDefault="00FF5482"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FF5482" w:rsidRDefault="00FF5482"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FF5482" w:rsidRDefault="00FF5482"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FF5482" w:rsidRDefault="00FF5482"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FF5482" w:rsidRDefault="00FF5482"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FF5482" w:rsidRDefault="00FF5482"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FF5482" w:rsidRDefault="00FF5482"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FF5482" w:rsidRDefault="00FF5482"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FF5482" w:rsidRDefault="00FF5482"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FF5482" w:rsidRDefault="00FF5482"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FF5482" w:rsidRDefault="00FF5482"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FF5482" w:rsidRDefault="00FF5482"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FF5482" w:rsidRDefault="00FF5482"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FF5482" w:rsidRDefault="00FF5482"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FF5482" w:rsidRDefault="00FF5482"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FF5482" w:rsidRDefault="00FF5482"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FF5482" w:rsidRDefault="00FF5482"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FF5482" w:rsidRDefault="00FF5482"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FF5482" w:rsidRDefault="00FF5482"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FF5482" w:rsidRDefault="00FF5482"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FF5482" w:rsidRDefault="00FF5482"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FF5482" w:rsidRDefault="00FF5482"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FF5482" w:rsidRDefault="00FF5482"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FF5482" w:rsidRDefault="00FF5482"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FF5482" w:rsidRDefault="00FF5482"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FF5482" w:rsidRDefault="00FF5482"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FF5482" w:rsidRDefault="00FF5482"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FF5482" w:rsidRDefault="00FF5482"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FF5482" w:rsidRDefault="00FF5482"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FF5482" w:rsidRDefault="00FF5482"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FF5482" w:rsidRDefault="00FF5482"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FF5482" w:rsidRDefault="00FF5482"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FF5482" w:rsidRDefault="00FF5482"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FF5482" w:rsidRDefault="00FF5482"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FF5482" w:rsidRDefault="00FF5482"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FF5482" w:rsidRDefault="00FF5482"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FF5482" w:rsidRDefault="00FF5482"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FF5482" w:rsidRDefault="00FF5482"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FF5482" w:rsidRDefault="00FF5482"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FF5482" w:rsidRDefault="00FF5482"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FF5482" w:rsidRDefault="00FF5482"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FF5482" w:rsidRDefault="00FF5482"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FF5482" w:rsidRDefault="00FF5482"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FF5482" w:rsidRDefault="00FF5482"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FF5482" w:rsidRDefault="00FF5482"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FF5482" w:rsidRDefault="00FF5482"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FF5482" w:rsidRDefault="00FF5482"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FF5482" w:rsidRDefault="00FF5482"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FF5482" w:rsidRDefault="00FF5482"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FF5482" w:rsidRDefault="00FF5482"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FF5482" w:rsidRDefault="00FF5482"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FF5482" w:rsidRDefault="00FF5482"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FF5482" w:rsidRDefault="00FF5482"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FF5482" w:rsidRDefault="00FF5482"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FF5482" w:rsidRDefault="00FF5482"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FF5482" w:rsidRDefault="00FF5482" w:rsidP="005344B4"/>
                              <w:p w14:paraId="049B3CD9" w14:textId="77777777" w:rsidR="00FF5482" w:rsidRDefault="00FF5482"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FF5482" w:rsidRDefault="00FF5482"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FF5482" w:rsidRDefault="00FF5482"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FF5482" w:rsidRDefault="00FF5482"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FF5482" w:rsidRDefault="00FF5482"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FF5482" w:rsidRDefault="00FF5482"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FF5482" w:rsidRDefault="00FF5482"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FF5482" w:rsidRDefault="00FF5482"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FF5482" w:rsidRDefault="00FF5482"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FF5482" w:rsidRDefault="00FF5482"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FF5482" w:rsidRDefault="00FF5482"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FF5482" w:rsidRDefault="00FF5482"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FF5482" w:rsidRDefault="00FF5482"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FF5482" w:rsidRDefault="00FF5482"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FF5482" w:rsidRDefault="00FF5482"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FF5482" w:rsidRDefault="00FF5482"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FF5482" w:rsidRDefault="00FF5482"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FF5482" w:rsidRDefault="00FF5482"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FF5482" w:rsidRDefault="00FF5482"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FF5482" w:rsidRDefault="00FF5482"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FF5482" w:rsidRDefault="00FF5482" w:rsidP="005344B4"/>
                                <w:p w14:paraId="0C0DCE6E" w14:textId="77777777" w:rsidR="00FF5482" w:rsidRDefault="00FF5482"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FF5482" w:rsidRDefault="00FF5482"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FF5482" w:rsidRDefault="00FF5482"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FF5482" w:rsidRDefault="00FF5482"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FF5482" w:rsidRDefault="00FF5482"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FF5482" w:rsidRDefault="00FF5482"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FF5482" w:rsidRDefault="00FF5482"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FF5482" w:rsidRDefault="00FF5482"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FF5482" w:rsidRDefault="00FF5482"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FF5482" w:rsidRDefault="00FF5482"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FF5482" w:rsidRDefault="00FF5482"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FF5482" w:rsidRDefault="00FF5482"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FF5482" w:rsidRDefault="00FF5482"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FF5482" w:rsidRDefault="00FF5482"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FF5482" w:rsidRDefault="00FF5482"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FF5482" w:rsidRDefault="00FF5482"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FF5482" w:rsidRDefault="00FF5482"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FF5482" w:rsidRDefault="00FF5482"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FF5482" w:rsidRDefault="00FF5482"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FF5482" w:rsidRDefault="00FF5482"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FF5482" w:rsidRDefault="00FF5482"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FF5482" w:rsidRDefault="00FF5482"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FF5482" w:rsidRDefault="00FF5482"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FF5482" w:rsidRDefault="00FF5482"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FF5482" w:rsidRDefault="00FF5482"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FF5482" w:rsidRDefault="00FF5482"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FF5482" w:rsidRDefault="00FF5482"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FF5482" w:rsidRDefault="00FF5482"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FF5482" w:rsidRDefault="00FF5482"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FF5482" w:rsidRDefault="00FF5482"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FF5482" w:rsidRDefault="00FF5482"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FF5482" w:rsidRDefault="00FF5482"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FF5482" w:rsidRDefault="00FF5482"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FF5482" w:rsidRDefault="00FF5482"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FF5482" w:rsidRDefault="00FF5482"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FF5482" w:rsidRDefault="00FF5482"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FF5482" w:rsidRDefault="00FF5482"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FF5482" w:rsidRDefault="00FF5482"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FF5482" w:rsidRDefault="00FF5482"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FF5482" w:rsidRDefault="00FF5482"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FF5482" w:rsidRDefault="00FF5482"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FF5482" w:rsidRDefault="00FF5482"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FF5482" w:rsidRDefault="00FF5482"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FF5482" w:rsidRDefault="00FF5482"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FF5482" w:rsidRDefault="00FF5482"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FF5482" w:rsidRDefault="00FF5482"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FF5482" w:rsidRDefault="00FF5482"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FF5482" w:rsidRDefault="00FF5482"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FF5482" w:rsidRDefault="00FF5482"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FF5482" w:rsidRDefault="00FF5482"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FF5482" w:rsidRDefault="00FF5482"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FF5482" w:rsidRDefault="00FF5482"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FF5482" w:rsidRDefault="00FF5482"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FF5482" w:rsidRDefault="00FF5482"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FF5482" w:rsidRDefault="00FF5482"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FF5482" w:rsidRDefault="00FF5482"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FF5482" w:rsidRDefault="00FF5482"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FF5482" w:rsidRDefault="00FF5482"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FF5482" w:rsidRDefault="00FF5482"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FF5482" w:rsidRDefault="00FF5482"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FF5482" w:rsidRDefault="00FF5482"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FF5482" w:rsidRDefault="00FF5482"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FF5482" w:rsidRDefault="00FF5482"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FF5482" w:rsidRDefault="00FF5482"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FF5482" w:rsidRDefault="00FF5482"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FF5482" w:rsidRDefault="00FF5482" w:rsidP="005344B4"/>
                        <w:p w14:paraId="049B3CD9" w14:textId="77777777" w:rsidR="00FF5482" w:rsidRDefault="00FF5482"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FF5482" w:rsidRDefault="00FF5482"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FF5482" w:rsidRDefault="00FF5482"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FF5482" w:rsidRDefault="00FF5482"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FF5482" w:rsidRDefault="00FF5482"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FF5482" w:rsidRDefault="00FF5482"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FF5482" w:rsidRDefault="00FF5482"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FF5482" w:rsidRDefault="00FF5482"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FF5482" w:rsidRDefault="00FF5482"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FF5482" w:rsidRDefault="00FF5482"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FF5482" w:rsidRDefault="00FF5482"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FF5482" w:rsidRDefault="00FF5482"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FF5482" w:rsidRDefault="00FF5482"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FF5482" w:rsidRDefault="00FF5482"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FF5482" w:rsidRDefault="00FF5482"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FF5482" w:rsidRDefault="00FF5482"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FF5482" w:rsidRDefault="00FF5482"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FF5482" w:rsidRDefault="00FF5482"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FF5482" w:rsidRDefault="00FF5482"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FF5482" w:rsidRDefault="00FF5482"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FF5482" w:rsidRDefault="00FF5482" w:rsidP="005344B4"/>
                          <w:p w14:paraId="0C0DCE6E" w14:textId="77777777" w:rsidR="00FF5482" w:rsidRDefault="00FF5482"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FF5482" w:rsidRDefault="00FF5482"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FF5482" w:rsidRDefault="00FF5482"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FF5482" w:rsidRDefault="00FF5482"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FF5482" w:rsidRDefault="00FF5482"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FF5482" w:rsidRDefault="00FF5482"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FF5482" w:rsidRDefault="00FF5482"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FF5482" w:rsidRDefault="00FF5482"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FF5482" w:rsidRDefault="00FF5482"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FF5482" w:rsidRDefault="00FF5482"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FF5482" w:rsidRDefault="00FF5482"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FF5482" w:rsidRDefault="00FF5482"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FF5482" w:rsidRDefault="00FF5482"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FF5482" w:rsidRDefault="00FF5482"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FF5482" w:rsidRDefault="00FF5482"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FF5482" w:rsidRDefault="00FF5482"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FF5482" w:rsidRDefault="00FF5482"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FF5482" w:rsidRDefault="00FF5482"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FF5482" w:rsidRDefault="00FF5482"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FF5482" w:rsidRDefault="00FF5482"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FF5482" w:rsidRDefault="00FF5482"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FF5482" w:rsidRDefault="00FF5482"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FF5482" w:rsidRDefault="00FF5482"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FF5482" w:rsidRDefault="00FF5482"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FF5482" w:rsidRDefault="00FF5482"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FF5482" w:rsidRDefault="00FF5482"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FF5482" w:rsidRDefault="00FF5482"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FF5482" w:rsidRDefault="00FF5482"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FF5482" w:rsidRDefault="00FF5482"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FF5482" w:rsidRDefault="00FF5482"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FF5482" w:rsidRDefault="00FF5482"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FF5482" w:rsidRDefault="00FF5482"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FF5482" w:rsidRDefault="00FF5482"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FF5482" w:rsidRDefault="00FF5482"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FF5482" w:rsidRDefault="00FF5482"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FF5482" w:rsidRDefault="00FF5482"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FF5482" w:rsidRDefault="00FF5482"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FF5482" w:rsidRDefault="00FF5482"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FF5482" w:rsidRDefault="00FF5482"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FF5482" w:rsidRDefault="00FF5482"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FF5482" w:rsidRDefault="00FF5482"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84"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84"/>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85" w:name="_Toc427605517"/>
      <w:bookmarkStart w:id="4686" w:name="_Toc445131226"/>
      <w:r w:rsidRPr="00677940">
        <w:rPr>
          <w:rFonts w:ascii="Calibri" w:hAnsi="Calibri"/>
        </w:rPr>
        <w:t>Netflow Flow</w:t>
      </w:r>
      <w:bookmarkEnd w:id="4685"/>
      <w:bookmarkEnd w:id="4686"/>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7" w:name="_Toc427605518"/>
      <w:bookmarkStart w:id="4688" w:name="_Toc445131227"/>
      <w:r w:rsidRPr="00677940">
        <w:rPr>
          <w:rFonts w:ascii="Calibri" w:hAnsi="Calibri"/>
        </w:rPr>
        <w:t>Netflow Packets</w:t>
      </w:r>
      <w:bookmarkEnd w:id="4687"/>
      <w:bookmarkEnd w:id="4688"/>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9"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9"/>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90" w:name="_Toc427605519"/>
      <w:bookmarkStart w:id="4691" w:name="_Toc445131228"/>
      <w:r w:rsidRPr="00677940">
        <w:rPr>
          <w:rFonts w:ascii="Calibri" w:hAnsi="Calibri"/>
        </w:rPr>
        <w:lastRenderedPageBreak/>
        <w:t>U9500 Netflow</w:t>
      </w:r>
      <w:bookmarkEnd w:id="4690"/>
      <w:bookmarkEnd w:id="4691"/>
    </w:p>
    <w:p w14:paraId="569CE33A" w14:textId="77777777" w:rsidR="005344B4" w:rsidRPr="00677940" w:rsidRDefault="005344B4" w:rsidP="005344B4">
      <w:pPr>
        <w:pStyle w:val="3"/>
        <w:rPr>
          <w:rFonts w:ascii="Calibri" w:hAnsi="Calibri"/>
        </w:rPr>
      </w:pPr>
      <w:bookmarkStart w:id="4692" w:name="_Toc427605520"/>
      <w:bookmarkStart w:id="4693" w:name="_Toc445131229"/>
      <w:r w:rsidRPr="00677940">
        <w:rPr>
          <w:rFonts w:ascii="Calibri" w:hAnsi="Calibri"/>
        </w:rPr>
        <w:t>Requirements and Characteristics</w:t>
      </w:r>
      <w:bookmarkEnd w:id="4692"/>
      <w:bookmarkEnd w:id="4693"/>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94" w:name="_Toc427605521"/>
      <w:bookmarkStart w:id="4695" w:name="_Toc445131230"/>
      <w:r w:rsidRPr="00677940">
        <w:rPr>
          <w:rFonts w:ascii="Calibri" w:hAnsi="Calibri"/>
        </w:rPr>
        <w:t>Creating Flows</w:t>
      </w:r>
      <w:bookmarkEnd w:id="4694"/>
      <w:bookmarkEnd w:id="4695"/>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96" w:name="_Toc427605522"/>
      <w:bookmarkStart w:id="4697" w:name="_Toc445131231"/>
      <w:r w:rsidRPr="00677940">
        <w:rPr>
          <w:rFonts w:ascii="Calibri" w:hAnsi="Calibri"/>
        </w:rPr>
        <w:t>Removing Flows</w:t>
      </w:r>
      <w:bookmarkEnd w:id="4696"/>
      <w:bookmarkEnd w:id="4697"/>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8" w:name="_Toc427605523"/>
      <w:bookmarkStart w:id="4699" w:name="_Toc445131232"/>
      <w:r w:rsidRPr="00677940">
        <w:rPr>
          <w:rFonts w:ascii="Calibri" w:hAnsi="Calibri"/>
        </w:rPr>
        <w:t>Restrictions</w:t>
      </w:r>
      <w:bookmarkEnd w:id="4698"/>
      <w:bookmarkEnd w:id="4699"/>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700" w:name="_Toc427605524"/>
      <w:bookmarkStart w:id="4701" w:name="_Toc445131233"/>
      <w:r w:rsidRPr="00677940">
        <w:rPr>
          <w:rFonts w:ascii="Calibri" w:hAnsi="Calibri"/>
        </w:rPr>
        <w:t>U9500 Default Netflow Settings</w:t>
      </w:r>
      <w:bookmarkEnd w:id="4700"/>
      <w:bookmarkEnd w:id="4701"/>
    </w:p>
    <w:p w14:paraId="4EB9D093" w14:textId="77777777" w:rsidR="005344B4" w:rsidRPr="00677940" w:rsidRDefault="005344B4" w:rsidP="005344B4">
      <w:pPr>
        <w:pStyle w:val="af3"/>
        <w:spacing w:before="300"/>
        <w:ind w:left="1701"/>
        <w:rPr>
          <w:rFonts w:ascii="Calibri" w:eastAsia="굴림체" w:hAnsi="Calibri"/>
          <w:b/>
          <w:bCs/>
        </w:rPr>
      </w:pPr>
      <w:bookmarkStart w:id="4702"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702"/>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703" w:name="_Toc427605525"/>
      <w:bookmarkStart w:id="4704" w:name="_Toc445131234"/>
      <w:r w:rsidRPr="00677940">
        <w:rPr>
          <w:rFonts w:ascii="Calibri" w:hAnsi="Calibri"/>
        </w:rPr>
        <w:lastRenderedPageBreak/>
        <w:t>Commands for Collecting Statistical Data about Netflow Traffic</w:t>
      </w:r>
      <w:bookmarkEnd w:id="4703"/>
      <w:bookmarkEnd w:id="4704"/>
    </w:p>
    <w:p w14:paraId="27E3DA6E" w14:textId="77777777" w:rsidR="005344B4" w:rsidRPr="00677940" w:rsidRDefault="005344B4" w:rsidP="005344B4">
      <w:pPr>
        <w:pStyle w:val="3"/>
        <w:ind w:left="567" w:firstLineChars="472" w:firstLine="1133"/>
        <w:rPr>
          <w:rFonts w:ascii="Calibri" w:hAnsi="Calibri"/>
        </w:rPr>
      </w:pPr>
      <w:bookmarkStart w:id="4705" w:name="_Toc427605526"/>
      <w:bookmarkStart w:id="4706" w:name="_Toc445131235"/>
      <w:r w:rsidRPr="00677940">
        <w:rPr>
          <w:rFonts w:ascii="Calibri" w:hAnsi="Calibri"/>
        </w:rPr>
        <w:t>Configuring the Settings for Collecting Statistical Data about Netflow Traffic</w:t>
      </w:r>
      <w:bookmarkEnd w:id="4705"/>
      <w:bookmarkEnd w:id="4706"/>
    </w:p>
    <w:p w14:paraId="6B3F8806" w14:textId="77777777" w:rsidR="005344B4" w:rsidRPr="00677940" w:rsidRDefault="005344B4" w:rsidP="005344B4">
      <w:pPr>
        <w:pStyle w:val="af3"/>
        <w:spacing w:before="300"/>
        <w:ind w:left="1701"/>
        <w:rPr>
          <w:rFonts w:ascii="Calibri" w:eastAsia="굴림체" w:hAnsi="Calibri"/>
          <w:b/>
          <w:bCs/>
        </w:rPr>
      </w:pPr>
      <w:bookmarkStart w:id="4707"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7"/>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8" w:name="_Toc427605527"/>
      <w:bookmarkStart w:id="4709" w:name="_Toc445131236"/>
      <w:r w:rsidRPr="00677940">
        <w:rPr>
          <w:rFonts w:ascii="Calibri" w:hAnsi="Calibri"/>
        </w:rPr>
        <w:t>Enabling/Disabling the Collection of Statistical Data for Netflow Traffic</w:t>
      </w:r>
      <w:bookmarkEnd w:id="4708"/>
      <w:bookmarkEnd w:id="4709"/>
    </w:p>
    <w:p w14:paraId="6C696491" w14:textId="77777777" w:rsidR="005344B4" w:rsidRPr="00677940" w:rsidRDefault="005344B4" w:rsidP="005344B4">
      <w:pPr>
        <w:pStyle w:val="af3"/>
        <w:spacing w:before="300"/>
        <w:ind w:left="1701"/>
        <w:rPr>
          <w:rFonts w:ascii="Calibri" w:eastAsia="굴림체" w:hAnsi="Calibri"/>
          <w:b/>
          <w:bCs/>
        </w:rPr>
      </w:pPr>
      <w:bookmarkStart w:id="4710"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1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11" w:name="_Toc427605528"/>
      <w:bookmarkStart w:id="4712" w:name="_Toc445131237"/>
      <w:r w:rsidRPr="00677940">
        <w:rPr>
          <w:rFonts w:ascii="Calibri" w:hAnsi="Calibri"/>
        </w:rPr>
        <w:t>Setting the Flow Aging Out Time</w:t>
      </w:r>
      <w:bookmarkEnd w:id="4711"/>
      <w:bookmarkEnd w:id="4712"/>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13"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13"/>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14"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14"/>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15"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15"/>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16" w:name="_Toc427605529"/>
      <w:bookmarkStart w:id="4717" w:name="_Toc445131238"/>
      <w:r w:rsidRPr="00677940">
        <w:rPr>
          <w:rFonts w:ascii="Calibri" w:hAnsi="Calibri"/>
        </w:rPr>
        <w:lastRenderedPageBreak/>
        <w:t>Setting the Maximum Number of Flows</w:t>
      </w:r>
      <w:bookmarkEnd w:id="4716"/>
      <w:bookmarkEnd w:id="4717"/>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8"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9" w:name="_Toc427605530"/>
      <w:bookmarkStart w:id="4720" w:name="_Toc416945023"/>
      <w:bookmarkStart w:id="4721" w:name="_Toc368908919"/>
      <w:bookmarkStart w:id="4722" w:name="_Toc445131239"/>
      <w:r w:rsidRPr="00677940">
        <w:rPr>
          <w:rFonts w:ascii="Calibri" w:hAnsi="Calibri"/>
        </w:rPr>
        <w:lastRenderedPageBreak/>
        <w:t>Commands for Viewing Statistical Data about Netflow Traffic</w:t>
      </w:r>
      <w:bookmarkEnd w:id="4719"/>
      <w:bookmarkEnd w:id="4720"/>
      <w:bookmarkEnd w:id="4721"/>
      <w:bookmarkEnd w:id="4722"/>
    </w:p>
    <w:p w14:paraId="2B72AEC0" w14:textId="77777777" w:rsidR="005344B4" w:rsidRPr="00677940" w:rsidRDefault="005344B4" w:rsidP="005344B4">
      <w:pPr>
        <w:pStyle w:val="3"/>
        <w:rPr>
          <w:rFonts w:ascii="Calibri" w:hAnsi="Calibri"/>
        </w:rPr>
      </w:pPr>
      <w:bookmarkStart w:id="4723" w:name="_Toc427605531"/>
      <w:bookmarkStart w:id="4724" w:name="_Toc445131240"/>
      <w:r w:rsidRPr="00677940">
        <w:rPr>
          <w:rFonts w:ascii="Calibri" w:hAnsi="Calibri"/>
        </w:rPr>
        <w:t>Viewing Statistical Data about Netflow Traffic</w:t>
      </w:r>
      <w:bookmarkEnd w:id="4723"/>
      <w:bookmarkEnd w:id="4724"/>
    </w:p>
    <w:p w14:paraId="69A6C268" w14:textId="77777777" w:rsidR="005344B4" w:rsidRPr="00677940" w:rsidRDefault="005344B4" w:rsidP="005344B4">
      <w:pPr>
        <w:pStyle w:val="af3"/>
        <w:spacing w:before="300"/>
        <w:ind w:left="1701"/>
        <w:rPr>
          <w:rFonts w:ascii="Calibri" w:eastAsia="굴림체" w:hAnsi="Calibri"/>
          <w:b/>
          <w:bCs/>
        </w:rPr>
      </w:pPr>
      <w:bookmarkStart w:id="4725"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2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26" w:name="_Toc427605532"/>
      <w:bookmarkStart w:id="4727" w:name="_Toc445131241"/>
      <w:r w:rsidRPr="00677940">
        <w:rPr>
          <w:rFonts w:ascii="Calibri" w:hAnsi="Calibri"/>
        </w:rPr>
        <w:t>Commands for Viewing Flows</w:t>
      </w:r>
      <w:bookmarkEnd w:id="4726"/>
      <w:bookmarkEnd w:id="4727"/>
    </w:p>
    <w:p w14:paraId="59ED9BEF" w14:textId="77777777" w:rsidR="005344B4" w:rsidRPr="00677940" w:rsidRDefault="005344B4" w:rsidP="005344B4">
      <w:pPr>
        <w:pStyle w:val="af3"/>
        <w:spacing w:before="300"/>
        <w:ind w:left="1701"/>
        <w:rPr>
          <w:rFonts w:ascii="Calibri" w:eastAsia="굴림체" w:hAnsi="Calibri"/>
          <w:b/>
          <w:bCs/>
        </w:rPr>
      </w:pPr>
      <w:bookmarkStart w:id="4728"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9" w:name="_Toc427605533"/>
      <w:bookmarkStart w:id="4730" w:name="_Toc445131242"/>
      <w:r w:rsidRPr="00677940">
        <w:rPr>
          <w:rFonts w:ascii="Calibri" w:hAnsi="Calibri"/>
        </w:rPr>
        <w:t>Purging All Flows</w:t>
      </w:r>
      <w:bookmarkEnd w:id="4729"/>
      <w:bookmarkEnd w:id="4730"/>
    </w:p>
    <w:p w14:paraId="2CA5D2D4" w14:textId="77777777" w:rsidR="005344B4" w:rsidRPr="00677940" w:rsidRDefault="005344B4" w:rsidP="005344B4">
      <w:pPr>
        <w:pStyle w:val="af3"/>
        <w:spacing w:before="300"/>
        <w:ind w:left="1701"/>
        <w:rPr>
          <w:rFonts w:ascii="Calibri" w:eastAsia="굴림체" w:hAnsi="Calibri"/>
          <w:b/>
          <w:bCs/>
        </w:rPr>
      </w:pPr>
      <w:bookmarkStart w:id="4731"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3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32" w:name="_Toc427605534"/>
      <w:bookmarkStart w:id="4733" w:name="_Toc445131243"/>
      <w:r w:rsidRPr="00677940">
        <w:rPr>
          <w:rFonts w:ascii="Calibri" w:hAnsi="Calibri"/>
        </w:rPr>
        <w:lastRenderedPageBreak/>
        <w:t>Commands for the Settings for Sending Statistical Data</w:t>
      </w:r>
      <w:bookmarkEnd w:id="4732"/>
      <w:bookmarkEnd w:id="4733"/>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34" w:name="_Toc427605535"/>
      <w:bookmarkStart w:id="4735" w:name="_Toc445131244"/>
      <w:r w:rsidRPr="00677940">
        <w:rPr>
          <w:rFonts w:ascii="Calibri" w:hAnsi="Calibri"/>
        </w:rPr>
        <w:t>Sending Statistical Data about Netflow Traffic</w:t>
      </w:r>
      <w:bookmarkEnd w:id="4734"/>
      <w:bookmarkEnd w:id="4735"/>
    </w:p>
    <w:p w14:paraId="0487EBC8" w14:textId="77777777" w:rsidR="005344B4" w:rsidRPr="00677940" w:rsidRDefault="005344B4" w:rsidP="005344B4">
      <w:pPr>
        <w:pStyle w:val="af3"/>
        <w:spacing w:before="300"/>
        <w:ind w:left="1701"/>
        <w:rPr>
          <w:rFonts w:ascii="Calibri" w:eastAsia="굴림체" w:hAnsi="Calibri"/>
          <w:b/>
          <w:bCs/>
        </w:rPr>
      </w:pPr>
      <w:bookmarkStart w:id="4736"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36"/>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7" w:name="_Toc427605536"/>
      <w:bookmarkStart w:id="4738" w:name="_Toc445131245"/>
      <w:r w:rsidRPr="00677940">
        <w:rPr>
          <w:rFonts w:ascii="Calibri" w:hAnsi="Calibri"/>
        </w:rPr>
        <w:t>Configuring the Settings for Sending Statistical Data about Netflow Traffic</w:t>
      </w:r>
      <w:bookmarkEnd w:id="4737"/>
      <w:bookmarkEnd w:id="4738"/>
    </w:p>
    <w:p w14:paraId="1AF939D5" w14:textId="77777777" w:rsidR="005344B4" w:rsidRPr="00677940" w:rsidRDefault="005344B4" w:rsidP="005344B4">
      <w:pPr>
        <w:pStyle w:val="af3"/>
        <w:spacing w:before="300"/>
        <w:ind w:left="1701"/>
        <w:rPr>
          <w:rFonts w:ascii="Calibri" w:eastAsia="굴림체" w:hAnsi="Calibri"/>
          <w:b/>
          <w:bCs/>
        </w:rPr>
      </w:pPr>
      <w:bookmarkStart w:id="4739"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40" w:name="_Toc427605537"/>
      <w:bookmarkStart w:id="4741" w:name="_Toc445131246"/>
      <w:r w:rsidRPr="00677940">
        <w:rPr>
          <w:rFonts w:ascii="Calibri" w:hAnsi="Calibri"/>
        </w:rPr>
        <w:t>Setting the Receiver of Statistical Data about Netflow Traffic</w:t>
      </w:r>
      <w:bookmarkEnd w:id="4740"/>
      <w:bookmarkEnd w:id="4741"/>
    </w:p>
    <w:p w14:paraId="3C0C390E" w14:textId="77777777" w:rsidR="005344B4" w:rsidRPr="00677940" w:rsidRDefault="005344B4" w:rsidP="005344B4">
      <w:pPr>
        <w:pStyle w:val="af3"/>
        <w:spacing w:before="300"/>
        <w:ind w:left="1701"/>
        <w:rPr>
          <w:rFonts w:ascii="Calibri" w:eastAsia="굴림체" w:hAnsi="Calibri"/>
          <w:b/>
          <w:bCs/>
        </w:rPr>
      </w:pPr>
      <w:bookmarkStart w:id="4742"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4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43" w:name="_Toc427605538"/>
      <w:bookmarkStart w:id="4744" w:name="_Toc445131247"/>
      <w:r w:rsidRPr="00677940">
        <w:rPr>
          <w:rFonts w:ascii="Calibri" w:hAnsi="Calibri"/>
        </w:rPr>
        <w:t>Setting the Source Interface to Send Statistical Data</w:t>
      </w:r>
      <w:bookmarkEnd w:id="4743"/>
      <w:bookmarkEnd w:id="4744"/>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45"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4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46" w:name="_Toc427605539"/>
      <w:bookmarkStart w:id="4747" w:name="_Toc445131248"/>
      <w:r w:rsidRPr="00677940">
        <w:rPr>
          <w:rFonts w:ascii="Calibri" w:hAnsi="Calibri"/>
        </w:rPr>
        <w:t>Viewing the Export Status of Statistical Data about Netflow Traffic</w:t>
      </w:r>
      <w:bookmarkEnd w:id="4746"/>
      <w:bookmarkEnd w:id="4747"/>
    </w:p>
    <w:p w14:paraId="12F3E92E" w14:textId="77777777" w:rsidR="005344B4" w:rsidRPr="00677940" w:rsidRDefault="005344B4" w:rsidP="005344B4">
      <w:pPr>
        <w:pStyle w:val="af3"/>
        <w:spacing w:before="300"/>
        <w:ind w:left="1701"/>
        <w:rPr>
          <w:rFonts w:ascii="Calibri" w:eastAsia="굴림체" w:hAnsi="Calibri"/>
          <w:b/>
          <w:bCs/>
        </w:rPr>
      </w:pPr>
      <w:bookmarkStart w:id="4748"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82"/>
      <w:bookmarkEnd w:id="4683"/>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3051B" w14:textId="77777777" w:rsidR="00115DD9" w:rsidRDefault="00115DD9">
      <w:pPr>
        <w:rPr>
          <w:rFonts w:cs="Times New Roman"/>
        </w:rPr>
      </w:pPr>
      <w:r>
        <w:rPr>
          <w:rFonts w:cs="Times New Roman"/>
        </w:rPr>
        <w:separator/>
      </w:r>
    </w:p>
    <w:p w14:paraId="4907B4B3" w14:textId="77777777" w:rsidR="00115DD9" w:rsidRDefault="00115DD9"/>
    <w:p w14:paraId="47AC1357" w14:textId="77777777" w:rsidR="00115DD9" w:rsidRDefault="00115DD9"/>
    <w:p w14:paraId="2F6EC20E" w14:textId="77777777" w:rsidR="00115DD9" w:rsidRDefault="00115DD9"/>
  </w:endnote>
  <w:endnote w:type="continuationSeparator" w:id="0">
    <w:p w14:paraId="658756A0" w14:textId="77777777" w:rsidR="00115DD9" w:rsidRDefault="00115DD9">
      <w:pPr>
        <w:rPr>
          <w:rFonts w:cs="Times New Roman"/>
        </w:rPr>
      </w:pPr>
      <w:r>
        <w:rPr>
          <w:rFonts w:cs="Times New Roman"/>
        </w:rPr>
        <w:continuationSeparator/>
      </w:r>
    </w:p>
    <w:p w14:paraId="1413291F" w14:textId="77777777" w:rsidR="00115DD9" w:rsidRDefault="00115DD9"/>
    <w:p w14:paraId="3E1D3A71" w14:textId="77777777" w:rsidR="00115DD9" w:rsidRDefault="00115DD9"/>
    <w:p w14:paraId="0257D307" w14:textId="77777777" w:rsidR="00115DD9" w:rsidRDefault="00115D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FF5482" w:rsidRDefault="00FF5482"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FF5482" w:rsidRPr="00C770E5" w:rsidRDefault="00FF5482"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FF5482" w:rsidRDefault="00FF5482"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FF5482" w:rsidRPr="001D4722" w:rsidRDefault="00FF5482"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FF5482" w:rsidRPr="0059127F" w:rsidRDefault="00FF5482"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2B4DA8">
      <w:rPr>
        <w:rStyle w:val="ae"/>
        <w:noProof/>
      </w:rPr>
      <w:t>318</w:t>
    </w:r>
    <w:r w:rsidRPr="0059127F">
      <w:rPr>
        <w:rStyle w:val="ae"/>
      </w:rPr>
      <w:fldChar w:fldCharType="end"/>
    </w:r>
  </w:p>
  <w:p w14:paraId="0AE04CBD" w14:textId="2FC176A6" w:rsidR="00FF5482" w:rsidRDefault="00FF5482"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FF5482" w:rsidRPr="00D445AF" w:rsidRDefault="00FF5482"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FF5482" w:rsidRDefault="00FF5482"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A0EE2" w14:textId="77777777" w:rsidR="00115DD9" w:rsidRDefault="00115DD9">
      <w:pPr>
        <w:rPr>
          <w:rFonts w:cs="Times New Roman"/>
        </w:rPr>
      </w:pPr>
      <w:r>
        <w:rPr>
          <w:rFonts w:cs="Times New Roman"/>
        </w:rPr>
        <w:separator/>
      </w:r>
    </w:p>
    <w:p w14:paraId="1C699C6A" w14:textId="77777777" w:rsidR="00115DD9" w:rsidRDefault="00115DD9"/>
    <w:p w14:paraId="1AA25DB6" w14:textId="77777777" w:rsidR="00115DD9" w:rsidRDefault="00115DD9"/>
    <w:p w14:paraId="61F1C25E" w14:textId="77777777" w:rsidR="00115DD9" w:rsidRDefault="00115DD9"/>
  </w:footnote>
  <w:footnote w:type="continuationSeparator" w:id="0">
    <w:p w14:paraId="15E5508C" w14:textId="77777777" w:rsidR="00115DD9" w:rsidRDefault="00115DD9">
      <w:pPr>
        <w:rPr>
          <w:rFonts w:cs="Times New Roman"/>
        </w:rPr>
      </w:pPr>
      <w:r>
        <w:rPr>
          <w:rFonts w:cs="Times New Roman"/>
        </w:rPr>
        <w:continuationSeparator/>
      </w:r>
    </w:p>
    <w:p w14:paraId="194FD7F7" w14:textId="77777777" w:rsidR="00115DD9" w:rsidRDefault="00115DD9"/>
    <w:p w14:paraId="271CCEB0" w14:textId="77777777" w:rsidR="00115DD9" w:rsidRDefault="00115DD9"/>
    <w:p w14:paraId="1731F302" w14:textId="77777777" w:rsidR="00115DD9" w:rsidRDefault="00115DD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FF5482" w:rsidRDefault="00FF5482"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FF5482" w:rsidRDefault="00FF5482"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FF5482" w:rsidRPr="00F125B6" w:rsidRDefault="00FF5482"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FF5482" w:rsidRDefault="00FF5482">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FF5482" w:rsidRPr="0032235B" w:rsidRDefault="00FF5482"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5DD9"/>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FF5482"/>
    <w:pPr>
      <w:tabs>
        <w:tab w:val="left" w:pos="1440"/>
        <w:tab w:val="right" w:leader="dot" w:pos="8948"/>
      </w:tabs>
      <w:spacing w:line="240" w:lineRule="auto"/>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6A89A8-4724-4745-84F7-1FA7D8428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581</TotalTime>
  <Pages>442</Pages>
  <Words>116101</Words>
  <Characters>661781</Characters>
  <Application>Microsoft Office Word</Application>
  <DocSecurity>0</DocSecurity>
  <Lines>5514</Lines>
  <Paragraphs>1552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776330</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7</cp:revision>
  <cp:lastPrinted>2013-08-09T08:31:00Z</cp:lastPrinted>
  <dcterms:created xsi:type="dcterms:W3CDTF">2016-03-07T09:58:00Z</dcterms:created>
  <dcterms:modified xsi:type="dcterms:W3CDTF">2016-03-09T09:54:00Z</dcterms:modified>
</cp:coreProperties>
</file>